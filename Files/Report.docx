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theme/themeOverride3.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7274B9" w:rsidRPr="00C90E0E" w:rsidRDefault="007274B9" w:rsidP="000359F5">
      <w:pPr>
        <w:spacing w:after="0" w:line="240" w:lineRule="auto"/>
        <w:jc w:val="center"/>
        <w:rPr>
          <w:rFonts w:ascii="Times New Roman" w:eastAsia="Georgia" w:hAnsi="Times New Roman" w:cs="Times New Roman"/>
          <w:sz w:val="24"/>
          <w:szCs w:val="24"/>
        </w:rPr>
      </w:pPr>
    </w:p>
    <w:p w:rsidR="007274B9" w:rsidRPr="007A5AB7" w:rsidRDefault="007274B9" w:rsidP="007274B9">
      <w:pPr>
        <w:spacing w:after="0" w:line="240" w:lineRule="auto"/>
        <w:jc w:val="center"/>
        <w:rPr>
          <w:rFonts w:ascii="Times New Roman" w:eastAsia="Georgia" w:hAnsi="Times New Roman" w:cs="Times New Roman"/>
          <w:sz w:val="36"/>
          <w:szCs w:val="36"/>
        </w:rPr>
      </w:pPr>
    </w:p>
    <w:p w:rsidR="002A4305" w:rsidRPr="007A5AB7" w:rsidRDefault="007A5AB7" w:rsidP="007274B9">
      <w:pPr>
        <w:spacing w:after="0" w:line="240" w:lineRule="auto"/>
        <w:jc w:val="center"/>
        <w:rPr>
          <w:rFonts w:ascii="Times New Roman" w:hAnsi="Times New Roman" w:cs="Times New Roman"/>
          <w:sz w:val="36"/>
          <w:szCs w:val="36"/>
        </w:rPr>
      </w:pPr>
      <w:r w:rsidRPr="007A5AB7">
        <w:rPr>
          <w:rFonts w:ascii="Times New Roman" w:eastAsia="Georgia" w:hAnsi="Times New Roman" w:cs="Times New Roman"/>
          <w:sz w:val="36"/>
          <w:szCs w:val="36"/>
        </w:rPr>
        <w:t xml:space="preserve">VENICE </w:t>
      </w:r>
      <w:r w:rsidR="005B4738" w:rsidRPr="007A5AB7">
        <w:rPr>
          <w:rFonts w:ascii="Times New Roman" w:eastAsia="Georgia" w:hAnsi="Times New Roman" w:cs="Times New Roman"/>
          <w:sz w:val="36"/>
          <w:szCs w:val="36"/>
        </w:rPr>
        <w:t>BELLS AND BELL TOWERS:</w:t>
      </w:r>
    </w:p>
    <w:p w:rsidR="002A4305" w:rsidRPr="007A5AB7" w:rsidRDefault="007A5AB7" w:rsidP="007274B9">
      <w:pPr>
        <w:spacing w:after="0" w:line="240" w:lineRule="auto"/>
        <w:jc w:val="center"/>
        <w:rPr>
          <w:rFonts w:ascii="Times New Roman" w:hAnsi="Times New Roman" w:cs="Times New Roman"/>
          <w:sz w:val="36"/>
          <w:szCs w:val="36"/>
        </w:rPr>
      </w:pPr>
      <w:r w:rsidRPr="007A5AB7">
        <w:rPr>
          <w:rFonts w:ascii="Times New Roman" w:eastAsia="Georgia" w:hAnsi="Times New Roman" w:cs="Times New Roman"/>
          <w:sz w:val="36"/>
          <w:szCs w:val="36"/>
        </w:rPr>
        <w:t>A Striking Source of Knowledge</w:t>
      </w:r>
    </w:p>
    <w:p w:rsidR="002A4305" w:rsidRPr="007A5AB7" w:rsidRDefault="002A4305" w:rsidP="007274B9">
      <w:pPr>
        <w:spacing w:after="0" w:line="240" w:lineRule="auto"/>
        <w:rPr>
          <w:rFonts w:ascii="Times New Roman" w:hAnsi="Times New Roman" w:cs="Times New Roman"/>
          <w:sz w:val="36"/>
          <w:szCs w:val="36"/>
        </w:rPr>
      </w:pPr>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AN INTERACTIVE QUALIFYING PROJECT</w:t>
      </w:r>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WORCESTER POLYTECHNIC INSTITUTE</w:t>
      </w:r>
    </w:p>
    <w:p w:rsidR="002A4305" w:rsidRPr="007A5AB7" w:rsidRDefault="002A4305" w:rsidP="007274B9">
      <w:pPr>
        <w:spacing w:after="0" w:line="240" w:lineRule="auto"/>
        <w:jc w:val="center"/>
        <w:rPr>
          <w:rFonts w:ascii="Times New Roman" w:hAnsi="Times New Roman" w:cs="Times New Roman"/>
          <w:sz w:val="36"/>
          <w:szCs w:val="36"/>
        </w:rPr>
      </w:pPr>
    </w:p>
    <w:p w:rsidR="002A4305" w:rsidRPr="007A5AB7" w:rsidRDefault="002A4305" w:rsidP="007274B9">
      <w:pPr>
        <w:spacing w:after="0" w:line="240" w:lineRule="auto"/>
        <w:jc w:val="center"/>
        <w:rPr>
          <w:rFonts w:ascii="Times New Roman" w:hAnsi="Times New Roman" w:cs="Times New Roman"/>
          <w:sz w:val="36"/>
          <w:szCs w:val="36"/>
        </w:rPr>
      </w:pPr>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Submitted to:</w:t>
      </w:r>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 xml:space="preserve">Project Advisor: John </w:t>
      </w:r>
      <w:proofErr w:type="spellStart"/>
      <w:r w:rsidRPr="007A5AB7">
        <w:rPr>
          <w:rFonts w:ascii="Times New Roman" w:eastAsia="Garamond" w:hAnsi="Times New Roman" w:cs="Times New Roman"/>
          <w:sz w:val="36"/>
          <w:szCs w:val="36"/>
        </w:rPr>
        <w:t>Zeugner</w:t>
      </w:r>
      <w:proofErr w:type="spellEnd"/>
      <w:r w:rsidRPr="007A5AB7">
        <w:rPr>
          <w:rFonts w:ascii="Times New Roman" w:eastAsia="Garamond" w:hAnsi="Times New Roman" w:cs="Times New Roman"/>
          <w:sz w:val="36"/>
          <w:szCs w:val="36"/>
        </w:rPr>
        <w:t>, WPI Emeritus Professor</w:t>
      </w:r>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Project Co-Advisor: Fabio Carrera, WPI Professor</w:t>
      </w:r>
    </w:p>
    <w:p w:rsidR="002A4305" w:rsidRPr="007A5AB7" w:rsidRDefault="002A4305" w:rsidP="007274B9">
      <w:pPr>
        <w:spacing w:after="0" w:line="240" w:lineRule="auto"/>
        <w:jc w:val="center"/>
        <w:rPr>
          <w:rFonts w:ascii="Times New Roman" w:hAnsi="Times New Roman" w:cs="Times New Roman"/>
          <w:sz w:val="36"/>
          <w:szCs w:val="36"/>
        </w:rPr>
      </w:pPr>
    </w:p>
    <w:p w:rsidR="002A4305" w:rsidRPr="007A5AB7" w:rsidRDefault="002A4305" w:rsidP="007274B9">
      <w:pPr>
        <w:spacing w:after="0" w:line="240" w:lineRule="auto"/>
        <w:jc w:val="center"/>
        <w:rPr>
          <w:rFonts w:ascii="Times New Roman" w:hAnsi="Times New Roman" w:cs="Times New Roman"/>
          <w:sz w:val="36"/>
          <w:szCs w:val="36"/>
        </w:rPr>
      </w:pPr>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Submitted by:</w:t>
      </w:r>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 xml:space="preserve">Fredrick </w:t>
      </w:r>
      <w:proofErr w:type="spellStart"/>
      <w:r w:rsidRPr="007A5AB7">
        <w:rPr>
          <w:rFonts w:ascii="Times New Roman" w:eastAsia="Garamond" w:hAnsi="Times New Roman" w:cs="Times New Roman"/>
          <w:sz w:val="36"/>
          <w:szCs w:val="36"/>
        </w:rPr>
        <w:t>Baruffi</w:t>
      </w:r>
      <w:proofErr w:type="spellEnd"/>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Janelle Boucher</w:t>
      </w:r>
    </w:p>
    <w:p w:rsidR="002A4305" w:rsidRPr="007A5AB7" w:rsidRDefault="005B4738" w:rsidP="007274B9">
      <w:pPr>
        <w:spacing w:after="0" w:line="240" w:lineRule="auto"/>
        <w:jc w:val="center"/>
        <w:rPr>
          <w:rFonts w:ascii="Times New Roman" w:hAnsi="Times New Roman" w:cs="Times New Roman"/>
          <w:sz w:val="36"/>
          <w:szCs w:val="36"/>
        </w:rPr>
      </w:pPr>
      <w:proofErr w:type="spellStart"/>
      <w:r w:rsidRPr="007A5AB7">
        <w:rPr>
          <w:rFonts w:ascii="Times New Roman" w:eastAsia="Garamond" w:hAnsi="Times New Roman" w:cs="Times New Roman"/>
          <w:sz w:val="36"/>
          <w:szCs w:val="36"/>
        </w:rPr>
        <w:t>Madalyn</w:t>
      </w:r>
      <w:proofErr w:type="spellEnd"/>
      <w:r w:rsidRPr="007A5AB7">
        <w:rPr>
          <w:rFonts w:ascii="Times New Roman" w:eastAsia="Garamond" w:hAnsi="Times New Roman" w:cs="Times New Roman"/>
          <w:sz w:val="36"/>
          <w:szCs w:val="36"/>
        </w:rPr>
        <w:t xml:space="preserve"> </w:t>
      </w:r>
      <w:proofErr w:type="spellStart"/>
      <w:r w:rsidRPr="007A5AB7">
        <w:rPr>
          <w:rFonts w:ascii="Times New Roman" w:eastAsia="Garamond" w:hAnsi="Times New Roman" w:cs="Times New Roman"/>
          <w:sz w:val="36"/>
          <w:szCs w:val="36"/>
        </w:rPr>
        <w:t>Coryea</w:t>
      </w:r>
      <w:proofErr w:type="spellEnd"/>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Danielle Spector</w:t>
      </w:r>
    </w:p>
    <w:p w:rsidR="002A4305" w:rsidRPr="007A5AB7" w:rsidRDefault="002A4305" w:rsidP="007274B9">
      <w:pPr>
        <w:spacing w:after="0" w:line="240" w:lineRule="auto"/>
        <w:jc w:val="center"/>
        <w:rPr>
          <w:rFonts w:ascii="Times New Roman" w:hAnsi="Times New Roman" w:cs="Times New Roman"/>
          <w:sz w:val="36"/>
          <w:szCs w:val="36"/>
        </w:rPr>
      </w:pPr>
    </w:p>
    <w:p w:rsidR="002A4305" w:rsidRPr="007A5AB7" w:rsidRDefault="002A4305" w:rsidP="007274B9">
      <w:pPr>
        <w:spacing w:after="0" w:line="240" w:lineRule="auto"/>
        <w:jc w:val="center"/>
        <w:rPr>
          <w:rFonts w:ascii="Times New Roman" w:hAnsi="Times New Roman" w:cs="Times New Roman"/>
          <w:sz w:val="36"/>
          <w:szCs w:val="36"/>
        </w:rPr>
      </w:pPr>
    </w:p>
    <w:p w:rsidR="002A4305" w:rsidRPr="007A5AB7" w:rsidRDefault="005B4738" w:rsidP="007274B9">
      <w:pPr>
        <w:spacing w:after="0" w:line="240" w:lineRule="auto"/>
        <w:jc w:val="center"/>
        <w:rPr>
          <w:rFonts w:ascii="Times New Roman" w:hAnsi="Times New Roman" w:cs="Times New Roman"/>
          <w:sz w:val="36"/>
          <w:szCs w:val="36"/>
        </w:rPr>
      </w:pPr>
      <w:r w:rsidRPr="007A5AB7">
        <w:rPr>
          <w:rFonts w:ascii="Times New Roman" w:eastAsia="Garamond" w:hAnsi="Times New Roman" w:cs="Times New Roman"/>
          <w:sz w:val="36"/>
          <w:szCs w:val="36"/>
        </w:rPr>
        <w:t>Date: December 15, 2012</w:t>
      </w:r>
    </w:p>
    <w:p w:rsidR="002A4305" w:rsidRPr="007A5AB7" w:rsidRDefault="004660E4" w:rsidP="007274B9">
      <w:pPr>
        <w:spacing w:after="0" w:line="240" w:lineRule="auto"/>
        <w:jc w:val="center"/>
        <w:rPr>
          <w:rFonts w:ascii="Times New Roman" w:hAnsi="Times New Roman" w:cs="Times New Roman"/>
          <w:sz w:val="36"/>
          <w:szCs w:val="36"/>
        </w:rPr>
      </w:pPr>
      <w:hyperlink r:id="rId9">
        <w:r w:rsidR="005B4738" w:rsidRPr="007A5AB7">
          <w:rPr>
            <w:rFonts w:ascii="Times New Roman" w:eastAsia="Garamond" w:hAnsi="Times New Roman" w:cs="Times New Roman"/>
            <w:sz w:val="36"/>
            <w:szCs w:val="36"/>
            <w:u w:val="single"/>
          </w:rPr>
          <w:t>ve12-bells@wpi.edu</w:t>
        </w:r>
      </w:hyperlink>
    </w:p>
    <w:p w:rsidR="002A4305" w:rsidRPr="007A5AB7" w:rsidRDefault="004660E4" w:rsidP="007274B9">
      <w:pPr>
        <w:spacing w:after="0" w:line="240" w:lineRule="auto"/>
        <w:jc w:val="center"/>
        <w:rPr>
          <w:rFonts w:ascii="Times New Roman" w:hAnsi="Times New Roman" w:cs="Times New Roman"/>
          <w:sz w:val="36"/>
          <w:szCs w:val="36"/>
        </w:rPr>
      </w:pPr>
      <w:hyperlink r:id="rId10">
        <w:r w:rsidR="005B4738" w:rsidRPr="007A5AB7">
          <w:rPr>
            <w:rFonts w:ascii="Times New Roman" w:eastAsia="Garamond" w:hAnsi="Times New Roman" w:cs="Times New Roman"/>
            <w:sz w:val="36"/>
            <w:szCs w:val="36"/>
            <w:u w:val="single"/>
          </w:rPr>
          <w:t>https://sites.google.com/site/ve12bells/blog</w:t>
        </w:r>
      </w:hyperlink>
    </w:p>
    <w:p w:rsidR="002A4305" w:rsidRPr="00C90E0E" w:rsidRDefault="004660E4" w:rsidP="007274B9">
      <w:pPr>
        <w:spacing w:after="0" w:line="240" w:lineRule="auto"/>
        <w:jc w:val="center"/>
        <w:rPr>
          <w:rFonts w:ascii="Times New Roman" w:hAnsi="Times New Roman" w:cs="Times New Roman"/>
          <w:sz w:val="24"/>
          <w:szCs w:val="24"/>
        </w:rPr>
      </w:pPr>
      <w:hyperlink r:id="rId11"/>
      <w:r w:rsidR="005B4738" w:rsidRPr="00C90E0E">
        <w:rPr>
          <w:rFonts w:ascii="Times New Roman" w:hAnsi="Times New Roman" w:cs="Times New Roman"/>
          <w:noProof/>
          <w:sz w:val="24"/>
          <w:szCs w:val="24"/>
        </w:rPr>
        <w:drawing>
          <wp:anchor distT="0" distB="0" distL="0" distR="0" simplePos="0" relativeHeight="251658240" behindDoc="0" locked="0" layoutInCell="0" hidden="0" allowOverlap="0" wp14:anchorId="68FE25E5" wp14:editId="7900C40A">
            <wp:simplePos x="0" y="0"/>
            <wp:positionH relativeFrom="margin">
              <wp:posOffset>-244474</wp:posOffset>
            </wp:positionH>
            <wp:positionV relativeFrom="paragraph">
              <wp:posOffset>474980</wp:posOffset>
            </wp:positionV>
            <wp:extent cx="1828165" cy="708660"/>
            <wp:effectExtent l="0" t="0" r="0" b="0"/>
            <wp:wrapSquare wrapText="bothSides"/>
            <wp:docPr id="1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2"/>
                    <a:stretch>
                      <a:fillRect/>
                    </a:stretch>
                  </pic:blipFill>
                  <pic:spPr>
                    <a:xfrm>
                      <a:off x="0" y="0"/>
                      <a:ext cx="1828165" cy="708660"/>
                    </a:xfrm>
                    <a:prstGeom prst="rect">
                      <a:avLst/>
                    </a:prstGeom>
                  </pic:spPr>
                </pic:pic>
              </a:graphicData>
            </a:graphic>
          </wp:anchor>
        </w:drawing>
      </w:r>
    </w:p>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br w:type="page"/>
      </w:r>
    </w:p>
    <w:p w:rsidR="002A4305" w:rsidRPr="00C90E0E" w:rsidRDefault="005B4738">
      <w:pPr>
        <w:rPr>
          <w:rFonts w:ascii="Times New Roman" w:hAnsi="Times New Roman" w:cs="Times New Roman"/>
          <w:sz w:val="24"/>
          <w:szCs w:val="24"/>
        </w:rPr>
      </w:pPr>
      <w:r w:rsidRPr="00C90E0E">
        <w:rPr>
          <w:rFonts w:ascii="Times New Roman" w:hAnsi="Times New Roman" w:cs="Times New Roman"/>
          <w:b/>
          <w:sz w:val="24"/>
          <w:szCs w:val="24"/>
        </w:rPr>
        <w:lastRenderedPageBreak/>
        <w:t>Authorship Page</w:t>
      </w:r>
    </w:p>
    <w:p w:rsidR="002A4305" w:rsidRPr="00C90E0E" w:rsidRDefault="00DF352C">
      <w:pPr>
        <w:spacing w:before="480"/>
        <w:ind w:right="-720"/>
        <w:rPr>
          <w:rFonts w:ascii="Times New Roman" w:hAnsi="Times New Roman" w:cs="Times New Roman"/>
          <w:sz w:val="24"/>
          <w:szCs w:val="24"/>
        </w:rPr>
      </w:pPr>
      <w:r w:rsidRPr="00C90E0E">
        <w:rPr>
          <w:rFonts w:ascii="Times New Roman" w:hAnsi="Times New Roman" w:cs="Times New Roman"/>
          <w:sz w:val="24"/>
          <w:szCs w:val="24"/>
        </w:rPr>
        <w:t xml:space="preserve">The authors of this document are Rick </w:t>
      </w:r>
      <w:proofErr w:type="spellStart"/>
      <w:r w:rsidRPr="00C90E0E">
        <w:rPr>
          <w:rFonts w:ascii="Times New Roman" w:hAnsi="Times New Roman" w:cs="Times New Roman"/>
          <w:sz w:val="24"/>
          <w:szCs w:val="24"/>
        </w:rPr>
        <w:t>Baruffi</w:t>
      </w:r>
      <w:proofErr w:type="spellEnd"/>
      <w:r w:rsidRPr="00C90E0E">
        <w:rPr>
          <w:rFonts w:ascii="Times New Roman" w:hAnsi="Times New Roman" w:cs="Times New Roman"/>
          <w:sz w:val="24"/>
          <w:szCs w:val="24"/>
        </w:rPr>
        <w:t xml:space="preserve">, Janelle Boucher, </w:t>
      </w:r>
      <w:proofErr w:type="spellStart"/>
      <w:r w:rsidRPr="00C90E0E">
        <w:rPr>
          <w:rFonts w:ascii="Times New Roman" w:hAnsi="Times New Roman" w:cs="Times New Roman"/>
          <w:sz w:val="24"/>
          <w:szCs w:val="24"/>
        </w:rPr>
        <w:t>Madalyn</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Coryea</w:t>
      </w:r>
      <w:proofErr w:type="spellEnd"/>
      <w:r w:rsidRPr="00C90E0E">
        <w:rPr>
          <w:rFonts w:ascii="Times New Roman" w:hAnsi="Times New Roman" w:cs="Times New Roman"/>
          <w:sz w:val="24"/>
          <w:szCs w:val="24"/>
        </w:rPr>
        <w:t>, and Danielle Spector. These four WPI students had equal parts in the writing of this report.</w:t>
      </w:r>
    </w:p>
    <w:p w:rsidR="002A4305" w:rsidRPr="00C90E0E" w:rsidRDefault="002A4305">
      <w:pPr>
        <w:spacing w:before="480"/>
        <w:ind w:right="-720"/>
        <w:rPr>
          <w:rFonts w:ascii="Times New Roman" w:hAnsi="Times New Roman" w:cs="Times New Roman"/>
          <w:sz w:val="24"/>
          <w:szCs w:val="24"/>
        </w:rPr>
      </w:pPr>
    </w:p>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br w:type="page"/>
      </w:r>
    </w:p>
    <w:sdt>
      <w:sdtPr>
        <w:rPr>
          <w:rFonts w:ascii="Times New Roman" w:eastAsia="Times New Roman" w:hAnsi="Times New Roman" w:cs="Times New Roman"/>
          <w:b w:val="0"/>
          <w:bCs w:val="0"/>
          <w:color w:val="000000"/>
          <w:sz w:val="24"/>
          <w:szCs w:val="24"/>
          <w:lang w:bidi="ar-SA"/>
        </w:rPr>
        <w:id w:val="865327832"/>
        <w:docPartObj>
          <w:docPartGallery w:val="Table of Contents"/>
          <w:docPartUnique/>
        </w:docPartObj>
      </w:sdtPr>
      <w:sdtEndPr>
        <w:rPr>
          <w:rFonts w:eastAsiaTheme="minorEastAsia"/>
          <w:noProof/>
          <w:color w:val="auto"/>
        </w:rPr>
      </w:sdtEndPr>
      <w:sdtContent>
        <w:p w:rsidR="00C108DA" w:rsidRPr="00C90E0E" w:rsidRDefault="00C108DA">
          <w:pPr>
            <w:pStyle w:val="TOCHeading"/>
            <w:rPr>
              <w:rFonts w:ascii="Times New Roman" w:hAnsi="Times New Roman" w:cs="Times New Roman"/>
              <w:sz w:val="24"/>
              <w:szCs w:val="24"/>
            </w:rPr>
          </w:pPr>
          <w:r w:rsidRPr="00C90E0E">
            <w:rPr>
              <w:rFonts w:ascii="Times New Roman" w:hAnsi="Times New Roman" w:cs="Times New Roman"/>
              <w:sz w:val="24"/>
              <w:szCs w:val="24"/>
            </w:rPr>
            <w:t>Table of Contents</w:t>
          </w:r>
        </w:p>
        <w:p w:rsidR="006F215C" w:rsidRDefault="00C108DA">
          <w:pPr>
            <w:pStyle w:val="TOC1"/>
            <w:tabs>
              <w:tab w:val="right" w:leader="dot" w:pos="9350"/>
            </w:tabs>
            <w:rPr>
              <w:noProof/>
            </w:rPr>
          </w:pPr>
          <w:r w:rsidRPr="00C90E0E">
            <w:rPr>
              <w:rFonts w:ascii="Times New Roman" w:hAnsi="Times New Roman" w:cs="Times New Roman"/>
              <w:sz w:val="24"/>
              <w:szCs w:val="24"/>
            </w:rPr>
            <w:fldChar w:fldCharType="begin"/>
          </w:r>
          <w:r w:rsidRPr="00C90E0E">
            <w:rPr>
              <w:rFonts w:ascii="Times New Roman" w:hAnsi="Times New Roman" w:cs="Times New Roman"/>
              <w:sz w:val="24"/>
              <w:szCs w:val="24"/>
            </w:rPr>
            <w:instrText xml:space="preserve"> TOC \o "1-3" \h \z \u </w:instrText>
          </w:r>
          <w:r w:rsidRPr="00C90E0E">
            <w:rPr>
              <w:rFonts w:ascii="Times New Roman" w:hAnsi="Times New Roman" w:cs="Times New Roman"/>
              <w:sz w:val="24"/>
              <w:szCs w:val="24"/>
            </w:rPr>
            <w:fldChar w:fldCharType="separate"/>
          </w:r>
          <w:hyperlink w:anchor="_Toc342920949" w:history="1">
            <w:r w:rsidR="006F215C" w:rsidRPr="00CC764D">
              <w:rPr>
                <w:rStyle w:val="Hyperlink"/>
                <w:noProof/>
              </w:rPr>
              <w:t>1.0 INTRODUCTION</w:t>
            </w:r>
            <w:r w:rsidR="006F215C">
              <w:rPr>
                <w:noProof/>
                <w:webHidden/>
              </w:rPr>
              <w:tab/>
            </w:r>
            <w:r w:rsidR="006F215C">
              <w:rPr>
                <w:noProof/>
                <w:webHidden/>
              </w:rPr>
              <w:fldChar w:fldCharType="begin"/>
            </w:r>
            <w:r w:rsidR="006F215C">
              <w:rPr>
                <w:noProof/>
                <w:webHidden/>
              </w:rPr>
              <w:instrText xml:space="preserve"> PAGEREF _Toc342920949 \h </w:instrText>
            </w:r>
            <w:r w:rsidR="006F215C">
              <w:rPr>
                <w:noProof/>
                <w:webHidden/>
              </w:rPr>
            </w:r>
            <w:r w:rsidR="006F215C">
              <w:rPr>
                <w:noProof/>
                <w:webHidden/>
              </w:rPr>
              <w:fldChar w:fldCharType="separate"/>
            </w:r>
            <w:r w:rsidR="006F215C">
              <w:rPr>
                <w:noProof/>
                <w:webHidden/>
              </w:rPr>
              <w:t>7</w:t>
            </w:r>
            <w:r w:rsidR="006F215C">
              <w:rPr>
                <w:noProof/>
                <w:webHidden/>
              </w:rPr>
              <w:fldChar w:fldCharType="end"/>
            </w:r>
          </w:hyperlink>
        </w:p>
        <w:p w:rsidR="006F215C" w:rsidRDefault="006F215C">
          <w:pPr>
            <w:pStyle w:val="TOC1"/>
            <w:tabs>
              <w:tab w:val="right" w:leader="dot" w:pos="9350"/>
            </w:tabs>
            <w:rPr>
              <w:noProof/>
            </w:rPr>
          </w:pPr>
          <w:hyperlink w:anchor="_Toc342920950" w:history="1">
            <w:r w:rsidRPr="00CC764D">
              <w:rPr>
                <w:rStyle w:val="Hyperlink"/>
                <w:noProof/>
              </w:rPr>
              <w:t>2.0 BACKGROUND</w:t>
            </w:r>
            <w:r>
              <w:rPr>
                <w:noProof/>
                <w:webHidden/>
              </w:rPr>
              <w:tab/>
            </w:r>
            <w:r>
              <w:rPr>
                <w:noProof/>
                <w:webHidden/>
              </w:rPr>
              <w:fldChar w:fldCharType="begin"/>
            </w:r>
            <w:r>
              <w:rPr>
                <w:noProof/>
                <w:webHidden/>
              </w:rPr>
              <w:instrText xml:space="preserve"> PAGEREF _Toc342920950 \h </w:instrText>
            </w:r>
            <w:r>
              <w:rPr>
                <w:noProof/>
                <w:webHidden/>
              </w:rPr>
            </w:r>
            <w:r>
              <w:rPr>
                <w:noProof/>
                <w:webHidden/>
              </w:rPr>
              <w:fldChar w:fldCharType="separate"/>
            </w:r>
            <w:r>
              <w:rPr>
                <w:noProof/>
                <w:webHidden/>
              </w:rPr>
              <w:t>9</w:t>
            </w:r>
            <w:r>
              <w:rPr>
                <w:noProof/>
                <w:webHidden/>
              </w:rPr>
              <w:fldChar w:fldCharType="end"/>
            </w:r>
          </w:hyperlink>
        </w:p>
        <w:p w:rsidR="006F215C" w:rsidRDefault="006F215C">
          <w:pPr>
            <w:pStyle w:val="TOC2"/>
            <w:tabs>
              <w:tab w:val="right" w:leader="dot" w:pos="9350"/>
            </w:tabs>
            <w:rPr>
              <w:noProof/>
            </w:rPr>
          </w:pPr>
          <w:hyperlink w:anchor="_Toc342920951" w:history="1">
            <w:r w:rsidRPr="00CC764D">
              <w:rPr>
                <w:rStyle w:val="Hyperlink"/>
                <w:noProof/>
              </w:rPr>
              <w:t>2.1 Bells</w:t>
            </w:r>
            <w:r>
              <w:rPr>
                <w:noProof/>
                <w:webHidden/>
              </w:rPr>
              <w:tab/>
            </w:r>
            <w:r>
              <w:rPr>
                <w:noProof/>
                <w:webHidden/>
              </w:rPr>
              <w:fldChar w:fldCharType="begin"/>
            </w:r>
            <w:r>
              <w:rPr>
                <w:noProof/>
                <w:webHidden/>
              </w:rPr>
              <w:instrText xml:space="preserve"> PAGEREF _Toc342920951 \h </w:instrText>
            </w:r>
            <w:r>
              <w:rPr>
                <w:noProof/>
                <w:webHidden/>
              </w:rPr>
            </w:r>
            <w:r>
              <w:rPr>
                <w:noProof/>
                <w:webHidden/>
              </w:rPr>
              <w:fldChar w:fldCharType="separate"/>
            </w:r>
            <w:r>
              <w:rPr>
                <w:noProof/>
                <w:webHidden/>
              </w:rPr>
              <w:t>9</w:t>
            </w:r>
            <w:r>
              <w:rPr>
                <w:noProof/>
                <w:webHidden/>
              </w:rPr>
              <w:fldChar w:fldCharType="end"/>
            </w:r>
          </w:hyperlink>
        </w:p>
        <w:p w:rsidR="006F215C" w:rsidRDefault="006F215C">
          <w:pPr>
            <w:pStyle w:val="TOC3"/>
            <w:tabs>
              <w:tab w:val="right" w:leader="dot" w:pos="9350"/>
            </w:tabs>
            <w:rPr>
              <w:noProof/>
              <w:lang w:eastAsia="en-US"/>
            </w:rPr>
          </w:pPr>
          <w:hyperlink w:anchor="_Toc342920952" w:history="1">
            <w:r w:rsidRPr="00CC764D">
              <w:rPr>
                <w:rStyle w:val="Hyperlink"/>
                <w:noProof/>
              </w:rPr>
              <w:t>2.1.1 History of Bells</w:t>
            </w:r>
            <w:r>
              <w:rPr>
                <w:noProof/>
                <w:webHidden/>
              </w:rPr>
              <w:tab/>
            </w:r>
            <w:r>
              <w:rPr>
                <w:noProof/>
                <w:webHidden/>
              </w:rPr>
              <w:fldChar w:fldCharType="begin"/>
            </w:r>
            <w:r>
              <w:rPr>
                <w:noProof/>
                <w:webHidden/>
              </w:rPr>
              <w:instrText xml:space="preserve"> PAGEREF _Toc342920952 \h </w:instrText>
            </w:r>
            <w:r>
              <w:rPr>
                <w:noProof/>
                <w:webHidden/>
              </w:rPr>
            </w:r>
            <w:r>
              <w:rPr>
                <w:noProof/>
                <w:webHidden/>
              </w:rPr>
              <w:fldChar w:fldCharType="separate"/>
            </w:r>
            <w:r>
              <w:rPr>
                <w:noProof/>
                <w:webHidden/>
              </w:rPr>
              <w:t>9</w:t>
            </w:r>
            <w:r>
              <w:rPr>
                <w:noProof/>
                <w:webHidden/>
              </w:rPr>
              <w:fldChar w:fldCharType="end"/>
            </w:r>
          </w:hyperlink>
        </w:p>
        <w:p w:rsidR="006F215C" w:rsidRDefault="006F215C">
          <w:pPr>
            <w:pStyle w:val="TOC3"/>
            <w:tabs>
              <w:tab w:val="right" w:leader="dot" w:pos="9350"/>
            </w:tabs>
            <w:rPr>
              <w:noProof/>
              <w:lang w:eastAsia="en-US"/>
            </w:rPr>
          </w:pPr>
          <w:hyperlink w:anchor="_Toc342920953" w:history="1">
            <w:r w:rsidRPr="00CC764D">
              <w:rPr>
                <w:rStyle w:val="Hyperlink"/>
                <w:noProof/>
              </w:rPr>
              <w:t>2.1.2 The Anatomy of a Bell</w:t>
            </w:r>
            <w:r>
              <w:rPr>
                <w:noProof/>
                <w:webHidden/>
              </w:rPr>
              <w:tab/>
            </w:r>
            <w:r>
              <w:rPr>
                <w:noProof/>
                <w:webHidden/>
              </w:rPr>
              <w:fldChar w:fldCharType="begin"/>
            </w:r>
            <w:r>
              <w:rPr>
                <w:noProof/>
                <w:webHidden/>
              </w:rPr>
              <w:instrText xml:space="preserve"> PAGEREF _Toc342920953 \h </w:instrText>
            </w:r>
            <w:r>
              <w:rPr>
                <w:noProof/>
                <w:webHidden/>
              </w:rPr>
            </w:r>
            <w:r>
              <w:rPr>
                <w:noProof/>
                <w:webHidden/>
              </w:rPr>
              <w:fldChar w:fldCharType="separate"/>
            </w:r>
            <w:r>
              <w:rPr>
                <w:noProof/>
                <w:webHidden/>
              </w:rPr>
              <w:t>10</w:t>
            </w:r>
            <w:r>
              <w:rPr>
                <w:noProof/>
                <w:webHidden/>
              </w:rPr>
              <w:fldChar w:fldCharType="end"/>
            </w:r>
          </w:hyperlink>
        </w:p>
        <w:p w:rsidR="006F215C" w:rsidRDefault="006F215C">
          <w:pPr>
            <w:pStyle w:val="TOC3"/>
            <w:tabs>
              <w:tab w:val="right" w:leader="dot" w:pos="9350"/>
            </w:tabs>
            <w:rPr>
              <w:noProof/>
              <w:lang w:eastAsia="en-US"/>
            </w:rPr>
          </w:pPr>
          <w:hyperlink w:anchor="_Toc342920954" w:history="1">
            <w:r w:rsidRPr="00CC764D">
              <w:rPr>
                <w:rStyle w:val="Hyperlink"/>
                <w:noProof/>
              </w:rPr>
              <w:t>2.1.3 Bell Casting/Founding</w:t>
            </w:r>
            <w:r>
              <w:rPr>
                <w:noProof/>
                <w:webHidden/>
              </w:rPr>
              <w:tab/>
            </w:r>
            <w:r>
              <w:rPr>
                <w:noProof/>
                <w:webHidden/>
              </w:rPr>
              <w:fldChar w:fldCharType="begin"/>
            </w:r>
            <w:r>
              <w:rPr>
                <w:noProof/>
                <w:webHidden/>
              </w:rPr>
              <w:instrText xml:space="preserve"> PAGEREF _Toc342920954 \h </w:instrText>
            </w:r>
            <w:r>
              <w:rPr>
                <w:noProof/>
                <w:webHidden/>
              </w:rPr>
            </w:r>
            <w:r>
              <w:rPr>
                <w:noProof/>
                <w:webHidden/>
              </w:rPr>
              <w:fldChar w:fldCharType="separate"/>
            </w:r>
            <w:r>
              <w:rPr>
                <w:noProof/>
                <w:webHidden/>
              </w:rPr>
              <w:t>10</w:t>
            </w:r>
            <w:r>
              <w:rPr>
                <w:noProof/>
                <w:webHidden/>
              </w:rPr>
              <w:fldChar w:fldCharType="end"/>
            </w:r>
          </w:hyperlink>
        </w:p>
        <w:p w:rsidR="006F215C" w:rsidRDefault="006F215C">
          <w:pPr>
            <w:pStyle w:val="TOC3"/>
            <w:tabs>
              <w:tab w:val="right" w:leader="dot" w:pos="9350"/>
            </w:tabs>
            <w:rPr>
              <w:noProof/>
              <w:lang w:eastAsia="en-US"/>
            </w:rPr>
          </w:pPr>
          <w:hyperlink w:anchor="_Toc342920955" w:history="1">
            <w:r w:rsidRPr="00CC764D">
              <w:rPr>
                <w:rStyle w:val="Hyperlink"/>
                <w:noProof/>
              </w:rPr>
              <w:t>2.1.4 Bell Decoration</w:t>
            </w:r>
            <w:r>
              <w:rPr>
                <w:noProof/>
                <w:webHidden/>
              </w:rPr>
              <w:tab/>
            </w:r>
            <w:r>
              <w:rPr>
                <w:noProof/>
                <w:webHidden/>
              </w:rPr>
              <w:fldChar w:fldCharType="begin"/>
            </w:r>
            <w:r>
              <w:rPr>
                <w:noProof/>
                <w:webHidden/>
              </w:rPr>
              <w:instrText xml:space="preserve"> PAGEREF _Toc342920955 \h </w:instrText>
            </w:r>
            <w:r>
              <w:rPr>
                <w:noProof/>
                <w:webHidden/>
              </w:rPr>
            </w:r>
            <w:r>
              <w:rPr>
                <w:noProof/>
                <w:webHidden/>
              </w:rPr>
              <w:fldChar w:fldCharType="separate"/>
            </w:r>
            <w:r>
              <w:rPr>
                <w:noProof/>
                <w:webHidden/>
              </w:rPr>
              <w:t>11</w:t>
            </w:r>
            <w:r>
              <w:rPr>
                <w:noProof/>
                <w:webHidden/>
              </w:rPr>
              <w:fldChar w:fldCharType="end"/>
            </w:r>
          </w:hyperlink>
        </w:p>
        <w:p w:rsidR="006F215C" w:rsidRDefault="006F215C">
          <w:pPr>
            <w:pStyle w:val="TOC3"/>
            <w:tabs>
              <w:tab w:val="right" w:leader="dot" w:pos="9350"/>
            </w:tabs>
            <w:rPr>
              <w:noProof/>
              <w:lang w:eastAsia="en-US"/>
            </w:rPr>
          </w:pPr>
          <w:hyperlink w:anchor="_Toc342920956" w:history="1">
            <w:r w:rsidRPr="00CC764D">
              <w:rPr>
                <w:rStyle w:val="Hyperlink"/>
                <w:noProof/>
              </w:rPr>
              <w:t>2.1.5 Deterioration of Bells</w:t>
            </w:r>
            <w:r>
              <w:rPr>
                <w:noProof/>
                <w:webHidden/>
              </w:rPr>
              <w:tab/>
            </w:r>
            <w:r>
              <w:rPr>
                <w:noProof/>
                <w:webHidden/>
              </w:rPr>
              <w:fldChar w:fldCharType="begin"/>
            </w:r>
            <w:r>
              <w:rPr>
                <w:noProof/>
                <w:webHidden/>
              </w:rPr>
              <w:instrText xml:space="preserve"> PAGEREF _Toc342920956 \h </w:instrText>
            </w:r>
            <w:r>
              <w:rPr>
                <w:noProof/>
                <w:webHidden/>
              </w:rPr>
            </w:r>
            <w:r>
              <w:rPr>
                <w:noProof/>
                <w:webHidden/>
              </w:rPr>
              <w:fldChar w:fldCharType="separate"/>
            </w:r>
            <w:r>
              <w:rPr>
                <w:noProof/>
                <w:webHidden/>
              </w:rPr>
              <w:t>11</w:t>
            </w:r>
            <w:r>
              <w:rPr>
                <w:noProof/>
                <w:webHidden/>
              </w:rPr>
              <w:fldChar w:fldCharType="end"/>
            </w:r>
          </w:hyperlink>
        </w:p>
        <w:p w:rsidR="006F215C" w:rsidRDefault="006F215C">
          <w:pPr>
            <w:pStyle w:val="TOC3"/>
            <w:tabs>
              <w:tab w:val="right" w:leader="dot" w:pos="9350"/>
            </w:tabs>
            <w:rPr>
              <w:noProof/>
              <w:lang w:eastAsia="en-US"/>
            </w:rPr>
          </w:pPr>
          <w:hyperlink w:anchor="_Toc342920957" w:history="1">
            <w:r w:rsidRPr="00CC764D">
              <w:rPr>
                <w:rStyle w:val="Hyperlink"/>
                <w:noProof/>
              </w:rPr>
              <w:t>2.1.6 Bell Frame Designs</w:t>
            </w:r>
            <w:r>
              <w:rPr>
                <w:noProof/>
                <w:webHidden/>
              </w:rPr>
              <w:tab/>
            </w:r>
            <w:r>
              <w:rPr>
                <w:noProof/>
                <w:webHidden/>
              </w:rPr>
              <w:fldChar w:fldCharType="begin"/>
            </w:r>
            <w:r>
              <w:rPr>
                <w:noProof/>
                <w:webHidden/>
              </w:rPr>
              <w:instrText xml:space="preserve"> PAGEREF _Toc342920957 \h </w:instrText>
            </w:r>
            <w:r>
              <w:rPr>
                <w:noProof/>
                <w:webHidden/>
              </w:rPr>
            </w:r>
            <w:r>
              <w:rPr>
                <w:noProof/>
                <w:webHidden/>
              </w:rPr>
              <w:fldChar w:fldCharType="separate"/>
            </w:r>
            <w:r>
              <w:rPr>
                <w:noProof/>
                <w:webHidden/>
              </w:rPr>
              <w:t>12</w:t>
            </w:r>
            <w:r>
              <w:rPr>
                <w:noProof/>
                <w:webHidden/>
              </w:rPr>
              <w:fldChar w:fldCharType="end"/>
            </w:r>
          </w:hyperlink>
        </w:p>
        <w:p w:rsidR="006F215C" w:rsidRDefault="006F215C">
          <w:pPr>
            <w:pStyle w:val="TOC3"/>
            <w:tabs>
              <w:tab w:val="right" w:leader="dot" w:pos="9350"/>
            </w:tabs>
            <w:rPr>
              <w:noProof/>
              <w:lang w:eastAsia="en-US"/>
            </w:rPr>
          </w:pPr>
          <w:hyperlink w:anchor="_Toc342920958" w:history="1">
            <w:r w:rsidRPr="00CC764D">
              <w:rPr>
                <w:rStyle w:val="Hyperlink"/>
                <w:noProof/>
              </w:rPr>
              <w:t>2.1.7 Bell Ringing</w:t>
            </w:r>
            <w:r>
              <w:rPr>
                <w:noProof/>
                <w:webHidden/>
              </w:rPr>
              <w:tab/>
            </w:r>
            <w:r>
              <w:rPr>
                <w:noProof/>
                <w:webHidden/>
              </w:rPr>
              <w:fldChar w:fldCharType="begin"/>
            </w:r>
            <w:r>
              <w:rPr>
                <w:noProof/>
                <w:webHidden/>
              </w:rPr>
              <w:instrText xml:space="preserve"> PAGEREF _Toc342920958 \h </w:instrText>
            </w:r>
            <w:r>
              <w:rPr>
                <w:noProof/>
                <w:webHidden/>
              </w:rPr>
            </w:r>
            <w:r>
              <w:rPr>
                <w:noProof/>
                <w:webHidden/>
              </w:rPr>
              <w:fldChar w:fldCharType="separate"/>
            </w:r>
            <w:r>
              <w:rPr>
                <w:noProof/>
                <w:webHidden/>
              </w:rPr>
              <w:t>13</w:t>
            </w:r>
            <w:r>
              <w:rPr>
                <w:noProof/>
                <w:webHidden/>
              </w:rPr>
              <w:fldChar w:fldCharType="end"/>
            </w:r>
          </w:hyperlink>
        </w:p>
        <w:p w:rsidR="006F215C" w:rsidRDefault="006F215C">
          <w:pPr>
            <w:pStyle w:val="TOC2"/>
            <w:tabs>
              <w:tab w:val="right" w:leader="dot" w:pos="9350"/>
            </w:tabs>
            <w:rPr>
              <w:noProof/>
            </w:rPr>
          </w:pPr>
          <w:hyperlink w:anchor="_Toc342920959" w:history="1">
            <w:r w:rsidRPr="00CC764D">
              <w:rPr>
                <w:rStyle w:val="Hyperlink"/>
                <w:noProof/>
              </w:rPr>
              <w:t>2.2 Bell Towers</w:t>
            </w:r>
            <w:r>
              <w:rPr>
                <w:noProof/>
                <w:webHidden/>
              </w:rPr>
              <w:tab/>
            </w:r>
            <w:r>
              <w:rPr>
                <w:noProof/>
                <w:webHidden/>
              </w:rPr>
              <w:fldChar w:fldCharType="begin"/>
            </w:r>
            <w:r>
              <w:rPr>
                <w:noProof/>
                <w:webHidden/>
              </w:rPr>
              <w:instrText xml:space="preserve"> PAGEREF _Toc342920959 \h </w:instrText>
            </w:r>
            <w:r>
              <w:rPr>
                <w:noProof/>
                <w:webHidden/>
              </w:rPr>
            </w:r>
            <w:r>
              <w:rPr>
                <w:noProof/>
                <w:webHidden/>
              </w:rPr>
              <w:fldChar w:fldCharType="separate"/>
            </w:r>
            <w:r>
              <w:rPr>
                <w:noProof/>
                <w:webHidden/>
              </w:rPr>
              <w:t>15</w:t>
            </w:r>
            <w:r>
              <w:rPr>
                <w:noProof/>
                <w:webHidden/>
              </w:rPr>
              <w:fldChar w:fldCharType="end"/>
            </w:r>
          </w:hyperlink>
        </w:p>
        <w:p w:rsidR="006F215C" w:rsidRDefault="006F215C">
          <w:pPr>
            <w:pStyle w:val="TOC3"/>
            <w:tabs>
              <w:tab w:val="right" w:leader="dot" w:pos="9350"/>
            </w:tabs>
            <w:rPr>
              <w:noProof/>
              <w:lang w:eastAsia="en-US"/>
            </w:rPr>
          </w:pPr>
          <w:hyperlink w:anchor="_Toc342920960" w:history="1">
            <w:r w:rsidRPr="00CC764D">
              <w:rPr>
                <w:rStyle w:val="Hyperlink"/>
                <w:noProof/>
              </w:rPr>
              <w:t>2.2.1 The Anatomy of a Bell Tower</w:t>
            </w:r>
            <w:r>
              <w:rPr>
                <w:noProof/>
                <w:webHidden/>
              </w:rPr>
              <w:tab/>
            </w:r>
            <w:r>
              <w:rPr>
                <w:noProof/>
                <w:webHidden/>
              </w:rPr>
              <w:fldChar w:fldCharType="begin"/>
            </w:r>
            <w:r>
              <w:rPr>
                <w:noProof/>
                <w:webHidden/>
              </w:rPr>
              <w:instrText xml:space="preserve"> PAGEREF _Toc342920960 \h </w:instrText>
            </w:r>
            <w:r>
              <w:rPr>
                <w:noProof/>
                <w:webHidden/>
              </w:rPr>
            </w:r>
            <w:r>
              <w:rPr>
                <w:noProof/>
                <w:webHidden/>
              </w:rPr>
              <w:fldChar w:fldCharType="separate"/>
            </w:r>
            <w:r>
              <w:rPr>
                <w:noProof/>
                <w:webHidden/>
              </w:rPr>
              <w:t>15</w:t>
            </w:r>
            <w:r>
              <w:rPr>
                <w:noProof/>
                <w:webHidden/>
              </w:rPr>
              <w:fldChar w:fldCharType="end"/>
            </w:r>
          </w:hyperlink>
        </w:p>
        <w:p w:rsidR="006F215C" w:rsidRDefault="006F215C">
          <w:pPr>
            <w:pStyle w:val="TOC3"/>
            <w:tabs>
              <w:tab w:val="right" w:leader="dot" w:pos="9350"/>
            </w:tabs>
            <w:rPr>
              <w:noProof/>
              <w:lang w:eastAsia="en-US"/>
            </w:rPr>
          </w:pPr>
          <w:hyperlink w:anchor="_Toc342920961" w:history="1">
            <w:r w:rsidRPr="00CC764D">
              <w:rPr>
                <w:rStyle w:val="Hyperlink"/>
                <w:noProof/>
              </w:rPr>
              <w:t>2.2.2 Bell Tower Styles</w:t>
            </w:r>
            <w:r>
              <w:rPr>
                <w:noProof/>
                <w:webHidden/>
              </w:rPr>
              <w:tab/>
            </w:r>
            <w:r>
              <w:rPr>
                <w:noProof/>
                <w:webHidden/>
              </w:rPr>
              <w:fldChar w:fldCharType="begin"/>
            </w:r>
            <w:r>
              <w:rPr>
                <w:noProof/>
                <w:webHidden/>
              </w:rPr>
              <w:instrText xml:space="preserve"> PAGEREF _Toc342920961 \h </w:instrText>
            </w:r>
            <w:r>
              <w:rPr>
                <w:noProof/>
                <w:webHidden/>
              </w:rPr>
            </w:r>
            <w:r>
              <w:rPr>
                <w:noProof/>
                <w:webHidden/>
              </w:rPr>
              <w:fldChar w:fldCharType="separate"/>
            </w:r>
            <w:r>
              <w:rPr>
                <w:noProof/>
                <w:webHidden/>
              </w:rPr>
              <w:t>16</w:t>
            </w:r>
            <w:r>
              <w:rPr>
                <w:noProof/>
                <w:webHidden/>
              </w:rPr>
              <w:fldChar w:fldCharType="end"/>
            </w:r>
          </w:hyperlink>
        </w:p>
        <w:p w:rsidR="006F215C" w:rsidRDefault="006F215C">
          <w:pPr>
            <w:pStyle w:val="TOC3"/>
            <w:tabs>
              <w:tab w:val="right" w:leader="dot" w:pos="9350"/>
            </w:tabs>
            <w:rPr>
              <w:noProof/>
              <w:lang w:eastAsia="en-US"/>
            </w:rPr>
          </w:pPr>
          <w:hyperlink w:anchor="_Toc342920962" w:history="1">
            <w:r w:rsidRPr="00CC764D">
              <w:rPr>
                <w:rStyle w:val="Hyperlink"/>
                <w:noProof/>
              </w:rPr>
              <w:t>2.2.3 Deterioration of Bell Towers</w:t>
            </w:r>
            <w:r>
              <w:rPr>
                <w:noProof/>
                <w:webHidden/>
              </w:rPr>
              <w:tab/>
            </w:r>
            <w:r>
              <w:rPr>
                <w:noProof/>
                <w:webHidden/>
              </w:rPr>
              <w:fldChar w:fldCharType="begin"/>
            </w:r>
            <w:r>
              <w:rPr>
                <w:noProof/>
                <w:webHidden/>
              </w:rPr>
              <w:instrText xml:space="preserve"> PAGEREF _Toc342920962 \h </w:instrText>
            </w:r>
            <w:r>
              <w:rPr>
                <w:noProof/>
                <w:webHidden/>
              </w:rPr>
            </w:r>
            <w:r>
              <w:rPr>
                <w:noProof/>
                <w:webHidden/>
              </w:rPr>
              <w:fldChar w:fldCharType="separate"/>
            </w:r>
            <w:r>
              <w:rPr>
                <w:noProof/>
                <w:webHidden/>
              </w:rPr>
              <w:t>17</w:t>
            </w:r>
            <w:r>
              <w:rPr>
                <w:noProof/>
                <w:webHidden/>
              </w:rPr>
              <w:fldChar w:fldCharType="end"/>
            </w:r>
          </w:hyperlink>
        </w:p>
        <w:p w:rsidR="006F215C" w:rsidRDefault="006F215C">
          <w:pPr>
            <w:pStyle w:val="TOC2"/>
            <w:tabs>
              <w:tab w:val="right" w:leader="dot" w:pos="9350"/>
            </w:tabs>
            <w:rPr>
              <w:noProof/>
            </w:rPr>
          </w:pPr>
          <w:hyperlink w:anchor="_Toc342920963" w:history="1">
            <w:r w:rsidRPr="00CC764D">
              <w:rPr>
                <w:rStyle w:val="Hyperlink"/>
                <w:noProof/>
              </w:rPr>
              <w:t>2.3 Past Work</w:t>
            </w:r>
            <w:r>
              <w:rPr>
                <w:noProof/>
                <w:webHidden/>
              </w:rPr>
              <w:tab/>
            </w:r>
            <w:r>
              <w:rPr>
                <w:noProof/>
                <w:webHidden/>
              </w:rPr>
              <w:fldChar w:fldCharType="begin"/>
            </w:r>
            <w:r>
              <w:rPr>
                <w:noProof/>
                <w:webHidden/>
              </w:rPr>
              <w:instrText xml:space="preserve"> PAGEREF _Toc342920963 \h </w:instrText>
            </w:r>
            <w:r>
              <w:rPr>
                <w:noProof/>
                <w:webHidden/>
              </w:rPr>
            </w:r>
            <w:r>
              <w:rPr>
                <w:noProof/>
                <w:webHidden/>
              </w:rPr>
              <w:fldChar w:fldCharType="separate"/>
            </w:r>
            <w:r>
              <w:rPr>
                <w:noProof/>
                <w:webHidden/>
              </w:rPr>
              <w:t>18</w:t>
            </w:r>
            <w:r>
              <w:rPr>
                <w:noProof/>
                <w:webHidden/>
              </w:rPr>
              <w:fldChar w:fldCharType="end"/>
            </w:r>
          </w:hyperlink>
        </w:p>
        <w:p w:rsidR="006F215C" w:rsidRDefault="006F215C">
          <w:pPr>
            <w:pStyle w:val="TOC3"/>
            <w:tabs>
              <w:tab w:val="right" w:leader="dot" w:pos="9350"/>
            </w:tabs>
            <w:rPr>
              <w:noProof/>
              <w:lang w:eastAsia="en-US"/>
            </w:rPr>
          </w:pPr>
          <w:hyperlink w:anchor="_Toc342920964" w:history="1">
            <w:r w:rsidRPr="00CC764D">
              <w:rPr>
                <w:rStyle w:val="Hyperlink"/>
                <w:noProof/>
              </w:rPr>
              <w:t>2.3.1 Initial Projects</w:t>
            </w:r>
            <w:r>
              <w:rPr>
                <w:noProof/>
                <w:webHidden/>
              </w:rPr>
              <w:tab/>
            </w:r>
            <w:r>
              <w:rPr>
                <w:noProof/>
                <w:webHidden/>
              </w:rPr>
              <w:fldChar w:fldCharType="begin"/>
            </w:r>
            <w:r>
              <w:rPr>
                <w:noProof/>
                <w:webHidden/>
              </w:rPr>
              <w:instrText xml:space="preserve"> PAGEREF _Toc342920964 \h </w:instrText>
            </w:r>
            <w:r>
              <w:rPr>
                <w:noProof/>
                <w:webHidden/>
              </w:rPr>
            </w:r>
            <w:r>
              <w:rPr>
                <w:noProof/>
                <w:webHidden/>
              </w:rPr>
              <w:fldChar w:fldCharType="separate"/>
            </w:r>
            <w:r>
              <w:rPr>
                <w:noProof/>
                <w:webHidden/>
              </w:rPr>
              <w:t>19</w:t>
            </w:r>
            <w:r>
              <w:rPr>
                <w:noProof/>
                <w:webHidden/>
              </w:rPr>
              <w:fldChar w:fldCharType="end"/>
            </w:r>
          </w:hyperlink>
        </w:p>
        <w:p w:rsidR="006F215C" w:rsidRDefault="006F215C">
          <w:pPr>
            <w:pStyle w:val="TOC3"/>
            <w:tabs>
              <w:tab w:val="right" w:leader="dot" w:pos="9350"/>
            </w:tabs>
            <w:rPr>
              <w:noProof/>
              <w:lang w:eastAsia="en-US"/>
            </w:rPr>
          </w:pPr>
          <w:hyperlink w:anchor="_Toc342920965" w:history="1">
            <w:r w:rsidRPr="00CC764D">
              <w:rPr>
                <w:rStyle w:val="Hyperlink"/>
                <w:noProof/>
              </w:rPr>
              <w:t>2.3.2 Other Research</w:t>
            </w:r>
            <w:r>
              <w:rPr>
                <w:noProof/>
                <w:webHidden/>
              </w:rPr>
              <w:tab/>
            </w:r>
            <w:r>
              <w:rPr>
                <w:noProof/>
                <w:webHidden/>
              </w:rPr>
              <w:fldChar w:fldCharType="begin"/>
            </w:r>
            <w:r>
              <w:rPr>
                <w:noProof/>
                <w:webHidden/>
              </w:rPr>
              <w:instrText xml:space="preserve"> PAGEREF _Toc342920965 \h </w:instrText>
            </w:r>
            <w:r>
              <w:rPr>
                <w:noProof/>
                <w:webHidden/>
              </w:rPr>
            </w:r>
            <w:r>
              <w:rPr>
                <w:noProof/>
                <w:webHidden/>
              </w:rPr>
              <w:fldChar w:fldCharType="separate"/>
            </w:r>
            <w:r>
              <w:rPr>
                <w:noProof/>
                <w:webHidden/>
              </w:rPr>
              <w:t>20</w:t>
            </w:r>
            <w:r>
              <w:rPr>
                <w:noProof/>
                <w:webHidden/>
              </w:rPr>
              <w:fldChar w:fldCharType="end"/>
            </w:r>
          </w:hyperlink>
        </w:p>
        <w:p w:rsidR="006F215C" w:rsidRDefault="006F215C">
          <w:pPr>
            <w:pStyle w:val="TOC3"/>
            <w:tabs>
              <w:tab w:val="right" w:leader="dot" w:pos="9350"/>
            </w:tabs>
            <w:rPr>
              <w:noProof/>
              <w:lang w:eastAsia="en-US"/>
            </w:rPr>
          </w:pPr>
          <w:hyperlink w:anchor="_Toc342920966" w:history="1">
            <w:r w:rsidRPr="00CC764D">
              <w:rPr>
                <w:rStyle w:val="Hyperlink"/>
                <w:noProof/>
              </w:rPr>
              <w:t>2.3.3 Most Recent Project</w:t>
            </w:r>
            <w:r>
              <w:rPr>
                <w:noProof/>
                <w:webHidden/>
              </w:rPr>
              <w:tab/>
            </w:r>
            <w:r>
              <w:rPr>
                <w:noProof/>
                <w:webHidden/>
              </w:rPr>
              <w:fldChar w:fldCharType="begin"/>
            </w:r>
            <w:r>
              <w:rPr>
                <w:noProof/>
                <w:webHidden/>
              </w:rPr>
              <w:instrText xml:space="preserve"> PAGEREF _Toc342920966 \h </w:instrText>
            </w:r>
            <w:r>
              <w:rPr>
                <w:noProof/>
                <w:webHidden/>
              </w:rPr>
            </w:r>
            <w:r>
              <w:rPr>
                <w:noProof/>
                <w:webHidden/>
              </w:rPr>
              <w:fldChar w:fldCharType="separate"/>
            </w:r>
            <w:r>
              <w:rPr>
                <w:noProof/>
                <w:webHidden/>
              </w:rPr>
              <w:t>20</w:t>
            </w:r>
            <w:r>
              <w:rPr>
                <w:noProof/>
                <w:webHidden/>
              </w:rPr>
              <w:fldChar w:fldCharType="end"/>
            </w:r>
          </w:hyperlink>
        </w:p>
        <w:p w:rsidR="006F215C" w:rsidRDefault="006F215C">
          <w:pPr>
            <w:pStyle w:val="TOC1"/>
            <w:tabs>
              <w:tab w:val="right" w:leader="dot" w:pos="9350"/>
            </w:tabs>
            <w:rPr>
              <w:noProof/>
            </w:rPr>
          </w:pPr>
          <w:hyperlink w:anchor="_Toc342920967" w:history="1">
            <w:r w:rsidRPr="00CC764D">
              <w:rPr>
                <w:rStyle w:val="Hyperlink"/>
                <w:noProof/>
              </w:rPr>
              <w:t>3.0 METHODOLOGY</w:t>
            </w:r>
            <w:r>
              <w:rPr>
                <w:noProof/>
                <w:webHidden/>
              </w:rPr>
              <w:tab/>
            </w:r>
            <w:r>
              <w:rPr>
                <w:noProof/>
                <w:webHidden/>
              </w:rPr>
              <w:fldChar w:fldCharType="begin"/>
            </w:r>
            <w:r>
              <w:rPr>
                <w:noProof/>
                <w:webHidden/>
              </w:rPr>
              <w:instrText xml:space="preserve"> PAGEREF _Toc342920967 \h </w:instrText>
            </w:r>
            <w:r>
              <w:rPr>
                <w:noProof/>
                <w:webHidden/>
              </w:rPr>
            </w:r>
            <w:r>
              <w:rPr>
                <w:noProof/>
                <w:webHidden/>
              </w:rPr>
              <w:fldChar w:fldCharType="separate"/>
            </w:r>
            <w:r>
              <w:rPr>
                <w:noProof/>
                <w:webHidden/>
              </w:rPr>
              <w:t>20</w:t>
            </w:r>
            <w:r>
              <w:rPr>
                <w:noProof/>
                <w:webHidden/>
              </w:rPr>
              <w:fldChar w:fldCharType="end"/>
            </w:r>
          </w:hyperlink>
        </w:p>
        <w:p w:rsidR="006F215C" w:rsidRDefault="006F215C">
          <w:pPr>
            <w:pStyle w:val="TOC2"/>
            <w:tabs>
              <w:tab w:val="right" w:leader="dot" w:pos="9350"/>
            </w:tabs>
            <w:rPr>
              <w:noProof/>
            </w:rPr>
          </w:pPr>
          <w:hyperlink w:anchor="_Toc342920968" w:history="1">
            <w:r w:rsidRPr="00CC764D">
              <w:rPr>
                <w:rStyle w:val="Hyperlink"/>
                <w:noProof/>
              </w:rPr>
              <w:t>3.1 Systematically Arranging Bell and Bell Tower Data</w:t>
            </w:r>
            <w:r>
              <w:rPr>
                <w:noProof/>
                <w:webHidden/>
              </w:rPr>
              <w:tab/>
            </w:r>
            <w:r>
              <w:rPr>
                <w:noProof/>
                <w:webHidden/>
              </w:rPr>
              <w:fldChar w:fldCharType="begin"/>
            </w:r>
            <w:r>
              <w:rPr>
                <w:noProof/>
                <w:webHidden/>
              </w:rPr>
              <w:instrText xml:space="preserve"> PAGEREF _Toc342920968 \h </w:instrText>
            </w:r>
            <w:r>
              <w:rPr>
                <w:noProof/>
                <w:webHidden/>
              </w:rPr>
            </w:r>
            <w:r>
              <w:rPr>
                <w:noProof/>
                <w:webHidden/>
              </w:rPr>
              <w:fldChar w:fldCharType="separate"/>
            </w:r>
            <w:r>
              <w:rPr>
                <w:noProof/>
                <w:webHidden/>
              </w:rPr>
              <w:t>21</w:t>
            </w:r>
            <w:r>
              <w:rPr>
                <w:noProof/>
                <w:webHidden/>
              </w:rPr>
              <w:fldChar w:fldCharType="end"/>
            </w:r>
          </w:hyperlink>
        </w:p>
        <w:p w:rsidR="006F215C" w:rsidRDefault="006F215C">
          <w:pPr>
            <w:pStyle w:val="TOC3"/>
            <w:tabs>
              <w:tab w:val="right" w:leader="dot" w:pos="9350"/>
            </w:tabs>
            <w:rPr>
              <w:noProof/>
              <w:lang w:eastAsia="en-US"/>
            </w:rPr>
          </w:pPr>
          <w:hyperlink w:anchor="_Toc342920969" w:history="1">
            <w:r w:rsidRPr="00CC764D">
              <w:rPr>
                <w:rStyle w:val="Hyperlink"/>
                <w:noProof/>
              </w:rPr>
              <w:t>3.1.1 Preserving Data and Materials</w:t>
            </w:r>
            <w:r>
              <w:rPr>
                <w:noProof/>
                <w:webHidden/>
              </w:rPr>
              <w:tab/>
            </w:r>
            <w:r>
              <w:rPr>
                <w:noProof/>
                <w:webHidden/>
              </w:rPr>
              <w:fldChar w:fldCharType="begin"/>
            </w:r>
            <w:r>
              <w:rPr>
                <w:noProof/>
                <w:webHidden/>
              </w:rPr>
              <w:instrText xml:space="preserve"> PAGEREF _Toc342920969 \h </w:instrText>
            </w:r>
            <w:r>
              <w:rPr>
                <w:noProof/>
                <w:webHidden/>
              </w:rPr>
            </w:r>
            <w:r>
              <w:rPr>
                <w:noProof/>
                <w:webHidden/>
              </w:rPr>
              <w:fldChar w:fldCharType="separate"/>
            </w:r>
            <w:r>
              <w:rPr>
                <w:noProof/>
                <w:webHidden/>
              </w:rPr>
              <w:t>21</w:t>
            </w:r>
            <w:r>
              <w:rPr>
                <w:noProof/>
                <w:webHidden/>
              </w:rPr>
              <w:fldChar w:fldCharType="end"/>
            </w:r>
          </w:hyperlink>
        </w:p>
        <w:p w:rsidR="006F215C" w:rsidRDefault="006F215C">
          <w:pPr>
            <w:pStyle w:val="TOC3"/>
            <w:tabs>
              <w:tab w:val="right" w:leader="dot" w:pos="9350"/>
            </w:tabs>
            <w:rPr>
              <w:noProof/>
              <w:lang w:eastAsia="en-US"/>
            </w:rPr>
          </w:pPr>
          <w:hyperlink w:anchor="_Toc342920970" w:history="1">
            <w:r w:rsidRPr="00CC764D">
              <w:rPr>
                <w:rStyle w:val="Hyperlink"/>
                <w:noProof/>
              </w:rPr>
              <w:t>3.1.2 Cataloging Objects</w:t>
            </w:r>
            <w:r>
              <w:rPr>
                <w:noProof/>
                <w:webHidden/>
              </w:rPr>
              <w:tab/>
            </w:r>
            <w:r>
              <w:rPr>
                <w:noProof/>
                <w:webHidden/>
              </w:rPr>
              <w:fldChar w:fldCharType="begin"/>
            </w:r>
            <w:r>
              <w:rPr>
                <w:noProof/>
                <w:webHidden/>
              </w:rPr>
              <w:instrText xml:space="preserve"> PAGEREF _Toc342920970 \h </w:instrText>
            </w:r>
            <w:r>
              <w:rPr>
                <w:noProof/>
                <w:webHidden/>
              </w:rPr>
            </w:r>
            <w:r>
              <w:rPr>
                <w:noProof/>
                <w:webHidden/>
              </w:rPr>
              <w:fldChar w:fldCharType="separate"/>
            </w:r>
            <w:r>
              <w:rPr>
                <w:noProof/>
                <w:webHidden/>
              </w:rPr>
              <w:t>21</w:t>
            </w:r>
            <w:r>
              <w:rPr>
                <w:noProof/>
                <w:webHidden/>
              </w:rPr>
              <w:fldChar w:fldCharType="end"/>
            </w:r>
          </w:hyperlink>
        </w:p>
        <w:p w:rsidR="006F215C" w:rsidRDefault="006F215C">
          <w:pPr>
            <w:pStyle w:val="TOC3"/>
            <w:tabs>
              <w:tab w:val="right" w:leader="dot" w:pos="9350"/>
            </w:tabs>
            <w:rPr>
              <w:noProof/>
              <w:lang w:eastAsia="en-US"/>
            </w:rPr>
          </w:pPr>
          <w:hyperlink w:anchor="_Toc342920971" w:history="1">
            <w:r w:rsidRPr="00CC764D">
              <w:rPr>
                <w:rStyle w:val="Hyperlink"/>
                <w:noProof/>
              </w:rPr>
              <w:t>3.1.3 Organizing Information</w:t>
            </w:r>
            <w:r>
              <w:rPr>
                <w:noProof/>
                <w:webHidden/>
              </w:rPr>
              <w:tab/>
            </w:r>
            <w:r>
              <w:rPr>
                <w:noProof/>
                <w:webHidden/>
              </w:rPr>
              <w:fldChar w:fldCharType="begin"/>
            </w:r>
            <w:r>
              <w:rPr>
                <w:noProof/>
                <w:webHidden/>
              </w:rPr>
              <w:instrText xml:space="preserve"> PAGEREF _Toc342920971 \h </w:instrText>
            </w:r>
            <w:r>
              <w:rPr>
                <w:noProof/>
                <w:webHidden/>
              </w:rPr>
            </w:r>
            <w:r>
              <w:rPr>
                <w:noProof/>
                <w:webHidden/>
              </w:rPr>
              <w:fldChar w:fldCharType="separate"/>
            </w:r>
            <w:r>
              <w:rPr>
                <w:noProof/>
                <w:webHidden/>
              </w:rPr>
              <w:t>22</w:t>
            </w:r>
            <w:r>
              <w:rPr>
                <w:noProof/>
                <w:webHidden/>
              </w:rPr>
              <w:fldChar w:fldCharType="end"/>
            </w:r>
          </w:hyperlink>
        </w:p>
        <w:p w:rsidR="006F215C" w:rsidRDefault="006F215C">
          <w:pPr>
            <w:pStyle w:val="TOC2"/>
            <w:tabs>
              <w:tab w:val="right" w:leader="dot" w:pos="9350"/>
            </w:tabs>
            <w:rPr>
              <w:noProof/>
            </w:rPr>
          </w:pPr>
          <w:hyperlink w:anchor="_Toc342920972" w:history="1">
            <w:r w:rsidRPr="00CC764D">
              <w:rPr>
                <w:rStyle w:val="Hyperlink"/>
                <w:noProof/>
              </w:rPr>
              <w:t>3.2 Integrating New and Updating Old Information on the Bells and Bell Towers in Venice</w:t>
            </w:r>
            <w:r>
              <w:rPr>
                <w:noProof/>
                <w:webHidden/>
              </w:rPr>
              <w:tab/>
            </w:r>
            <w:r>
              <w:rPr>
                <w:noProof/>
                <w:webHidden/>
              </w:rPr>
              <w:fldChar w:fldCharType="begin"/>
            </w:r>
            <w:r>
              <w:rPr>
                <w:noProof/>
                <w:webHidden/>
              </w:rPr>
              <w:instrText xml:space="preserve"> PAGEREF _Toc342920972 \h </w:instrText>
            </w:r>
            <w:r>
              <w:rPr>
                <w:noProof/>
                <w:webHidden/>
              </w:rPr>
            </w:r>
            <w:r>
              <w:rPr>
                <w:noProof/>
                <w:webHidden/>
              </w:rPr>
              <w:fldChar w:fldCharType="separate"/>
            </w:r>
            <w:r>
              <w:rPr>
                <w:noProof/>
                <w:webHidden/>
              </w:rPr>
              <w:t>24</w:t>
            </w:r>
            <w:r>
              <w:rPr>
                <w:noProof/>
                <w:webHidden/>
              </w:rPr>
              <w:fldChar w:fldCharType="end"/>
            </w:r>
          </w:hyperlink>
        </w:p>
        <w:p w:rsidR="006F215C" w:rsidRDefault="006F215C">
          <w:pPr>
            <w:pStyle w:val="TOC3"/>
            <w:tabs>
              <w:tab w:val="right" w:leader="dot" w:pos="9350"/>
            </w:tabs>
            <w:rPr>
              <w:noProof/>
              <w:lang w:eastAsia="en-US"/>
            </w:rPr>
          </w:pPr>
          <w:hyperlink w:anchor="_Toc342920973" w:history="1">
            <w:r w:rsidRPr="00CC764D">
              <w:rPr>
                <w:rStyle w:val="Hyperlink"/>
                <w:noProof/>
              </w:rPr>
              <w:t>3.2.1 Video Capture</w:t>
            </w:r>
            <w:r>
              <w:rPr>
                <w:noProof/>
                <w:webHidden/>
              </w:rPr>
              <w:tab/>
            </w:r>
            <w:r>
              <w:rPr>
                <w:noProof/>
                <w:webHidden/>
              </w:rPr>
              <w:fldChar w:fldCharType="begin"/>
            </w:r>
            <w:r>
              <w:rPr>
                <w:noProof/>
                <w:webHidden/>
              </w:rPr>
              <w:instrText xml:space="preserve"> PAGEREF _Toc342920973 \h </w:instrText>
            </w:r>
            <w:r>
              <w:rPr>
                <w:noProof/>
                <w:webHidden/>
              </w:rPr>
            </w:r>
            <w:r>
              <w:rPr>
                <w:noProof/>
                <w:webHidden/>
              </w:rPr>
              <w:fldChar w:fldCharType="separate"/>
            </w:r>
            <w:r>
              <w:rPr>
                <w:noProof/>
                <w:webHidden/>
              </w:rPr>
              <w:t>27</w:t>
            </w:r>
            <w:r>
              <w:rPr>
                <w:noProof/>
                <w:webHidden/>
              </w:rPr>
              <w:fldChar w:fldCharType="end"/>
            </w:r>
          </w:hyperlink>
        </w:p>
        <w:p w:rsidR="006F215C" w:rsidRDefault="006F215C">
          <w:pPr>
            <w:pStyle w:val="TOC3"/>
            <w:tabs>
              <w:tab w:val="right" w:leader="dot" w:pos="9350"/>
            </w:tabs>
            <w:rPr>
              <w:noProof/>
              <w:lang w:eastAsia="en-US"/>
            </w:rPr>
          </w:pPr>
          <w:hyperlink w:anchor="_Toc342920974" w:history="1">
            <w:r w:rsidRPr="00CC764D">
              <w:rPr>
                <w:rStyle w:val="Hyperlink"/>
                <w:noProof/>
              </w:rPr>
              <w:t>3.2.2 Audio Capture</w:t>
            </w:r>
            <w:r>
              <w:rPr>
                <w:noProof/>
                <w:webHidden/>
              </w:rPr>
              <w:tab/>
            </w:r>
            <w:r>
              <w:rPr>
                <w:noProof/>
                <w:webHidden/>
              </w:rPr>
              <w:fldChar w:fldCharType="begin"/>
            </w:r>
            <w:r>
              <w:rPr>
                <w:noProof/>
                <w:webHidden/>
              </w:rPr>
              <w:instrText xml:space="preserve"> PAGEREF _Toc342920974 \h </w:instrText>
            </w:r>
            <w:r>
              <w:rPr>
                <w:noProof/>
                <w:webHidden/>
              </w:rPr>
            </w:r>
            <w:r>
              <w:rPr>
                <w:noProof/>
                <w:webHidden/>
              </w:rPr>
              <w:fldChar w:fldCharType="separate"/>
            </w:r>
            <w:r>
              <w:rPr>
                <w:noProof/>
                <w:webHidden/>
              </w:rPr>
              <w:t>27</w:t>
            </w:r>
            <w:r>
              <w:rPr>
                <w:noProof/>
                <w:webHidden/>
              </w:rPr>
              <w:fldChar w:fldCharType="end"/>
            </w:r>
          </w:hyperlink>
        </w:p>
        <w:p w:rsidR="006F215C" w:rsidRDefault="006F215C">
          <w:pPr>
            <w:pStyle w:val="TOC2"/>
            <w:tabs>
              <w:tab w:val="right" w:leader="dot" w:pos="9350"/>
            </w:tabs>
            <w:rPr>
              <w:noProof/>
            </w:rPr>
          </w:pPr>
          <w:hyperlink w:anchor="_Toc342920975" w:history="1">
            <w:r w:rsidRPr="00CC764D">
              <w:rPr>
                <w:rStyle w:val="Hyperlink"/>
                <w:noProof/>
              </w:rPr>
              <w:t>3.3 Distributing Collected Bell Data to the Public</w:t>
            </w:r>
            <w:r>
              <w:rPr>
                <w:noProof/>
                <w:webHidden/>
              </w:rPr>
              <w:tab/>
            </w:r>
            <w:r>
              <w:rPr>
                <w:noProof/>
                <w:webHidden/>
              </w:rPr>
              <w:fldChar w:fldCharType="begin"/>
            </w:r>
            <w:r>
              <w:rPr>
                <w:noProof/>
                <w:webHidden/>
              </w:rPr>
              <w:instrText xml:space="preserve"> PAGEREF _Toc342920975 \h </w:instrText>
            </w:r>
            <w:r>
              <w:rPr>
                <w:noProof/>
                <w:webHidden/>
              </w:rPr>
            </w:r>
            <w:r>
              <w:rPr>
                <w:noProof/>
                <w:webHidden/>
              </w:rPr>
              <w:fldChar w:fldCharType="separate"/>
            </w:r>
            <w:r>
              <w:rPr>
                <w:noProof/>
                <w:webHidden/>
              </w:rPr>
              <w:t>28</w:t>
            </w:r>
            <w:r>
              <w:rPr>
                <w:noProof/>
                <w:webHidden/>
              </w:rPr>
              <w:fldChar w:fldCharType="end"/>
            </w:r>
          </w:hyperlink>
        </w:p>
        <w:p w:rsidR="006F215C" w:rsidRDefault="006F215C">
          <w:pPr>
            <w:pStyle w:val="TOC3"/>
            <w:tabs>
              <w:tab w:val="right" w:leader="dot" w:pos="9350"/>
            </w:tabs>
            <w:rPr>
              <w:noProof/>
              <w:lang w:eastAsia="en-US"/>
            </w:rPr>
          </w:pPr>
          <w:hyperlink w:anchor="_Toc342920976" w:history="1">
            <w:r w:rsidRPr="00CC764D">
              <w:rPr>
                <w:rStyle w:val="Hyperlink"/>
                <w:noProof/>
              </w:rPr>
              <w:t>3.3.1 Venipedia</w:t>
            </w:r>
            <w:r>
              <w:rPr>
                <w:noProof/>
                <w:webHidden/>
              </w:rPr>
              <w:tab/>
            </w:r>
            <w:r>
              <w:rPr>
                <w:noProof/>
                <w:webHidden/>
              </w:rPr>
              <w:fldChar w:fldCharType="begin"/>
            </w:r>
            <w:r>
              <w:rPr>
                <w:noProof/>
                <w:webHidden/>
              </w:rPr>
              <w:instrText xml:space="preserve"> PAGEREF _Toc342920976 \h </w:instrText>
            </w:r>
            <w:r>
              <w:rPr>
                <w:noProof/>
                <w:webHidden/>
              </w:rPr>
            </w:r>
            <w:r>
              <w:rPr>
                <w:noProof/>
                <w:webHidden/>
              </w:rPr>
              <w:fldChar w:fldCharType="separate"/>
            </w:r>
            <w:r>
              <w:rPr>
                <w:noProof/>
                <w:webHidden/>
              </w:rPr>
              <w:t>28</w:t>
            </w:r>
            <w:r>
              <w:rPr>
                <w:noProof/>
                <w:webHidden/>
              </w:rPr>
              <w:fldChar w:fldCharType="end"/>
            </w:r>
          </w:hyperlink>
        </w:p>
        <w:p w:rsidR="006F215C" w:rsidRDefault="006F215C">
          <w:pPr>
            <w:pStyle w:val="TOC3"/>
            <w:tabs>
              <w:tab w:val="right" w:leader="dot" w:pos="9350"/>
            </w:tabs>
            <w:rPr>
              <w:noProof/>
              <w:lang w:eastAsia="en-US"/>
            </w:rPr>
          </w:pPr>
          <w:hyperlink w:anchor="_Toc342920977" w:history="1">
            <w:r w:rsidRPr="00CC764D">
              <w:rPr>
                <w:rStyle w:val="Hyperlink"/>
                <w:noProof/>
              </w:rPr>
              <w:t>3.3.2 Website</w:t>
            </w:r>
            <w:r>
              <w:rPr>
                <w:noProof/>
                <w:webHidden/>
              </w:rPr>
              <w:tab/>
            </w:r>
            <w:r>
              <w:rPr>
                <w:noProof/>
                <w:webHidden/>
              </w:rPr>
              <w:fldChar w:fldCharType="begin"/>
            </w:r>
            <w:r>
              <w:rPr>
                <w:noProof/>
                <w:webHidden/>
              </w:rPr>
              <w:instrText xml:space="preserve"> PAGEREF _Toc342920977 \h </w:instrText>
            </w:r>
            <w:r>
              <w:rPr>
                <w:noProof/>
                <w:webHidden/>
              </w:rPr>
            </w:r>
            <w:r>
              <w:rPr>
                <w:noProof/>
                <w:webHidden/>
              </w:rPr>
              <w:fldChar w:fldCharType="separate"/>
            </w:r>
            <w:r>
              <w:rPr>
                <w:noProof/>
                <w:webHidden/>
              </w:rPr>
              <w:t>29</w:t>
            </w:r>
            <w:r>
              <w:rPr>
                <w:noProof/>
                <w:webHidden/>
              </w:rPr>
              <w:fldChar w:fldCharType="end"/>
            </w:r>
          </w:hyperlink>
        </w:p>
        <w:p w:rsidR="006F215C" w:rsidRDefault="006F215C">
          <w:pPr>
            <w:pStyle w:val="TOC3"/>
            <w:tabs>
              <w:tab w:val="right" w:leader="dot" w:pos="9350"/>
            </w:tabs>
            <w:rPr>
              <w:noProof/>
              <w:lang w:eastAsia="en-US"/>
            </w:rPr>
          </w:pPr>
          <w:hyperlink w:anchor="_Toc342920978" w:history="1">
            <w:r w:rsidRPr="00CC764D">
              <w:rPr>
                <w:rStyle w:val="Hyperlink"/>
                <w:noProof/>
              </w:rPr>
              <w:t>3.3.3 Smartphones</w:t>
            </w:r>
            <w:r>
              <w:rPr>
                <w:noProof/>
                <w:webHidden/>
              </w:rPr>
              <w:tab/>
            </w:r>
            <w:r>
              <w:rPr>
                <w:noProof/>
                <w:webHidden/>
              </w:rPr>
              <w:fldChar w:fldCharType="begin"/>
            </w:r>
            <w:r>
              <w:rPr>
                <w:noProof/>
                <w:webHidden/>
              </w:rPr>
              <w:instrText xml:space="preserve"> PAGEREF _Toc342920978 \h </w:instrText>
            </w:r>
            <w:r>
              <w:rPr>
                <w:noProof/>
                <w:webHidden/>
              </w:rPr>
            </w:r>
            <w:r>
              <w:rPr>
                <w:noProof/>
                <w:webHidden/>
              </w:rPr>
              <w:fldChar w:fldCharType="separate"/>
            </w:r>
            <w:r>
              <w:rPr>
                <w:noProof/>
                <w:webHidden/>
              </w:rPr>
              <w:t>29</w:t>
            </w:r>
            <w:r>
              <w:rPr>
                <w:noProof/>
                <w:webHidden/>
              </w:rPr>
              <w:fldChar w:fldCharType="end"/>
            </w:r>
          </w:hyperlink>
        </w:p>
        <w:p w:rsidR="006F215C" w:rsidRDefault="006F215C">
          <w:pPr>
            <w:pStyle w:val="TOC3"/>
            <w:tabs>
              <w:tab w:val="right" w:leader="dot" w:pos="9350"/>
            </w:tabs>
            <w:rPr>
              <w:noProof/>
              <w:lang w:eastAsia="en-US"/>
            </w:rPr>
          </w:pPr>
          <w:hyperlink w:anchor="_Toc342920979" w:history="1">
            <w:r w:rsidRPr="00CC764D">
              <w:rPr>
                <w:rStyle w:val="Hyperlink"/>
                <w:noProof/>
              </w:rPr>
              <w:t>3.3.4 PreserVenice Venice Public Art App</w:t>
            </w:r>
            <w:r>
              <w:rPr>
                <w:noProof/>
                <w:webHidden/>
              </w:rPr>
              <w:tab/>
            </w:r>
            <w:r>
              <w:rPr>
                <w:noProof/>
                <w:webHidden/>
              </w:rPr>
              <w:fldChar w:fldCharType="begin"/>
            </w:r>
            <w:r>
              <w:rPr>
                <w:noProof/>
                <w:webHidden/>
              </w:rPr>
              <w:instrText xml:space="preserve"> PAGEREF _Toc342920979 \h </w:instrText>
            </w:r>
            <w:r>
              <w:rPr>
                <w:noProof/>
                <w:webHidden/>
              </w:rPr>
            </w:r>
            <w:r>
              <w:rPr>
                <w:noProof/>
                <w:webHidden/>
              </w:rPr>
              <w:fldChar w:fldCharType="separate"/>
            </w:r>
            <w:r>
              <w:rPr>
                <w:noProof/>
                <w:webHidden/>
              </w:rPr>
              <w:t>30</w:t>
            </w:r>
            <w:r>
              <w:rPr>
                <w:noProof/>
                <w:webHidden/>
              </w:rPr>
              <w:fldChar w:fldCharType="end"/>
            </w:r>
          </w:hyperlink>
        </w:p>
        <w:p w:rsidR="006F215C" w:rsidRDefault="006F215C">
          <w:pPr>
            <w:pStyle w:val="TOC1"/>
            <w:tabs>
              <w:tab w:val="right" w:leader="dot" w:pos="9350"/>
            </w:tabs>
            <w:rPr>
              <w:noProof/>
            </w:rPr>
          </w:pPr>
          <w:hyperlink w:anchor="_Toc342920980" w:history="1">
            <w:r w:rsidRPr="00CC764D">
              <w:rPr>
                <w:rStyle w:val="Hyperlink"/>
                <w:noProof/>
              </w:rPr>
              <w:t>4.0 BELLS OF VENICE</w:t>
            </w:r>
            <w:r>
              <w:rPr>
                <w:noProof/>
                <w:webHidden/>
              </w:rPr>
              <w:tab/>
            </w:r>
            <w:r>
              <w:rPr>
                <w:noProof/>
                <w:webHidden/>
              </w:rPr>
              <w:fldChar w:fldCharType="begin"/>
            </w:r>
            <w:r>
              <w:rPr>
                <w:noProof/>
                <w:webHidden/>
              </w:rPr>
              <w:instrText xml:space="preserve"> PAGEREF _Toc342920980 \h </w:instrText>
            </w:r>
            <w:r>
              <w:rPr>
                <w:noProof/>
                <w:webHidden/>
              </w:rPr>
            </w:r>
            <w:r>
              <w:rPr>
                <w:noProof/>
                <w:webHidden/>
              </w:rPr>
              <w:fldChar w:fldCharType="separate"/>
            </w:r>
            <w:r>
              <w:rPr>
                <w:noProof/>
                <w:webHidden/>
              </w:rPr>
              <w:t>30</w:t>
            </w:r>
            <w:r>
              <w:rPr>
                <w:noProof/>
                <w:webHidden/>
              </w:rPr>
              <w:fldChar w:fldCharType="end"/>
            </w:r>
          </w:hyperlink>
        </w:p>
        <w:p w:rsidR="006F215C" w:rsidRDefault="006F215C">
          <w:pPr>
            <w:pStyle w:val="TOC2"/>
            <w:tabs>
              <w:tab w:val="right" w:leader="dot" w:pos="9350"/>
            </w:tabs>
            <w:rPr>
              <w:noProof/>
            </w:rPr>
          </w:pPr>
          <w:hyperlink w:anchor="_Toc342920981" w:history="1">
            <w:r w:rsidRPr="00CC764D">
              <w:rPr>
                <w:rStyle w:val="Hyperlink"/>
                <w:noProof/>
              </w:rPr>
              <w:t>4.1 Bell Sizes</w:t>
            </w:r>
            <w:r>
              <w:rPr>
                <w:noProof/>
                <w:webHidden/>
              </w:rPr>
              <w:tab/>
            </w:r>
            <w:r>
              <w:rPr>
                <w:noProof/>
                <w:webHidden/>
              </w:rPr>
              <w:fldChar w:fldCharType="begin"/>
            </w:r>
            <w:r>
              <w:rPr>
                <w:noProof/>
                <w:webHidden/>
              </w:rPr>
              <w:instrText xml:space="preserve"> PAGEREF _Toc342920981 \h </w:instrText>
            </w:r>
            <w:r>
              <w:rPr>
                <w:noProof/>
                <w:webHidden/>
              </w:rPr>
            </w:r>
            <w:r>
              <w:rPr>
                <w:noProof/>
                <w:webHidden/>
              </w:rPr>
              <w:fldChar w:fldCharType="separate"/>
            </w:r>
            <w:r>
              <w:rPr>
                <w:noProof/>
                <w:webHidden/>
              </w:rPr>
              <w:t>30</w:t>
            </w:r>
            <w:r>
              <w:rPr>
                <w:noProof/>
                <w:webHidden/>
              </w:rPr>
              <w:fldChar w:fldCharType="end"/>
            </w:r>
          </w:hyperlink>
        </w:p>
        <w:p w:rsidR="006F215C" w:rsidRDefault="006F215C">
          <w:pPr>
            <w:pStyle w:val="TOC2"/>
            <w:tabs>
              <w:tab w:val="right" w:leader="dot" w:pos="9350"/>
            </w:tabs>
            <w:rPr>
              <w:noProof/>
            </w:rPr>
          </w:pPr>
          <w:hyperlink w:anchor="_Toc342920982" w:history="1">
            <w:r w:rsidRPr="00CC764D">
              <w:rPr>
                <w:rStyle w:val="Hyperlink"/>
                <w:noProof/>
              </w:rPr>
              <w:t>4.2 Ringing Methods</w:t>
            </w:r>
            <w:r>
              <w:rPr>
                <w:noProof/>
                <w:webHidden/>
              </w:rPr>
              <w:tab/>
            </w:r>
            <w:r>
              <w:rPr>
                <w:noProof/>
                <w:webHidden/>
              </w:rPr>
              <w:fldChar w:fldCharType="begin"/>
            </w:r>
            <w:r>
              <w:rPr>
                <w:noProof/>
                <w:webHidden/>
              </w:rPr>
              <w:instrText xml:space="preserve"> PAGEREF _Toc342920982 \h </w:instrText>
            </w:r>
            <w:r>
              <w:rPr>
                <w:noProof/>
                <w:webHidden/>
              </w:rPr>
            </w:r>
            <w:r>
              <w:rPr>
                <w:noProof/>
                <w:webHidden/>
              </w:rPr>
              <w:fldChar w:fldCharType="separate"/>
            </w:r>
            <w:r>
              <w:rPr>
                <w:noProof/>
                <w:webHidden/>
              </w:rPr>
              <w:t>31</w:t>
            </w:r>
            <w:r>
              <w:rPr>
                <w:noProof/>
                <w:webHidden/>
              </w:rPr>
              <w:fldChar w:fldCharType="end"/>
            </w:r>
          </w:hyperlink>
        </w:p>
        <w:p w:rsidR="006F215C" w:rsidRDefault="006F215C">
          <w:pPr>
            <w:pStyle w:val="TOC2"/>
            <w:tabs>
              <w:tab w:val="right" w:leader="dot" w:pos="9350"/>
            </w:tabs>
            <w:rPr>
              <w:noProof/>
            </w:rPr>
          </w:pPr>
          <w:hyperlink w:anchor="_Toc342920983" w:history="1">
            <w:r w:rsidRPr="00CC764D">
              <w:rPr>
                <w:rStyle w:val="Hyperlink"/>
                <w:noProof/>
              </w:rPr>
              <w:t>4.3 Bell Condition</w:t>
            </w:r>
            <w:r>
              <w:rPr>
                <w:noProof/>
                <w:webHidden/>
              </w:rPr>
              <w:tab/>
            </w:r>
            <w:r>
              <w:rPr>
                <w:noProof/>
                <w:webHidden/>
              </w:rPr>
              <w:fldChar w:fldCharType="begin"/>
            </w:r>
            <w:r>
              <w:rPr>
                <w:noProof/>
                <w:webHidden/>
              </w:rPr>
              <w:instrText xml:space="preserve"> PAGEREF _Toc342920983 \h </w:instrText>
            </w:r>
            <w:r>
              <w:rPr>
                <w:noProof/>
                <w:webHidden/>
              </w:rPr>
            </w:r>
            <w:r>
              <w:rPr>
                <w:noProof/>
                <w:webHidden/>
              </w:rPr>
              <w:fldChar w:fldCharType="separate"/>
            </w:r>
            <w:r>
              <w:rPr>
                <w:noProof/>
                <w:webHidden/>
              </w:rPr>
              <w:t>32</w:t>
            </w:r>
            <w:r>
              <w:rPr>
                <w:noProof/>
                <w:webHidden/>
              </w:rPr>
              <w:fldChar w:fldCharType="end"/>
            </w:r>
          </w:hyperlink>
        </w:p>
        <w:p w:rsidR="006F215C" w:rsidRDefault="006F215C">
          <w:pPr>
            <w:pStyle w:val="TOC1"/>
            <w:tabs>
              <w:tab w:val="right" w:leader="dot" w:pos="9350"/>
            </w:tabs>
            <w:rPr>
              <w:noProof/>
            </w:rPr>
          </w:pPr>
          <w:hyperlink w:anchor="_Toc342920984" w:history="1">
            <w:r w:rsidRPr="00CC764D">
              <w:rPr>
                <w:rStyle w:val="Hyperlink"/>
                <w:noProof/>
              </w:rPr>
              <w:t>5.0 BELL TOWERS OF VENICE</w:t>
            </w:r>
            <w:r>
              <w:rPr>
                <w:noProof/>
                <w:webHidden/>
              </w:rPr>
              <w:tab/>
            </w:r>
            <w:r>
              <w:rPr>
                <w:noProof/>
                <w:webHidden/>
              </w:rPr>
              <w:fldChar w:fldCharType="begin"/>
            </w:r>
            <w:r>
              <w:rPr>
                <w:noProof/>
                <w:webHidden/>
              </w:rPr>
              <w:instrText xml:space="preserve"> PAGEREF _Toc342920984 \h </w:instrText>
            </w:r>
            <w:r>
              <w:rPr>
                <w:noProof/>
                <w:webHidden/>
              </w:rPr>
            </w:r>
            <w:r>
              <w:rPr>
                <w:noProof/>
                <w:webHidden/>
              </w:rPr>
              <w:fldChar w:fldCharType="separate"/>
            </w:r>
            <w:r>
              <w:rPr>
                <w:noProof/>
                <w:webHidden/>
              </w:rPr>
              <w:t>33</w:t>
            </w:r>
            <w:r>
              <w:rPr>
                <w:noProof/>
                <w:webHidden/>
              </w:rPr>
              <w:fldChar w:fldCharType="end"/>
            </w:r>
          </w:hyperlink>
        </w:p>
        <w:p w:rsidR="006F215C" w:rsidRDefault="006F215C">
          <w:pPr>
            <w:pStyle w:val="TOC2"/>
            <w:tabs>
              <w:tab w:val="right" w:leader="dot" w:pos="9350"/>
            </w:tabs>
            <w:rPr>
              <w:noProof/>
            </w:rPr>
          </w:pPr>
          <w:hyperlink w:anchor="_Toc342920985" w:history="1">
            <w:r w:rsidRPr="00CC764D">
              <w:rPr>
                <w:rStyle w:val="Hyperlink"/>
                <w:noProof/>
              </w:rPr>
              <w:t>5.1 Sestiere</w:t>
            </w:r>
            <w:r>
              <w:rPr>
                <w:noProof/>
                <w:webHidden/>
              </w:rPr>
              <w:tab/>
            </w:r>
            <w:r>
              <w:rPr>
                <w:noProof/>
                <w:webHidden/>
              </w:rPr>
              <w:fldChar w:fldCharType="begin"/>
            </w:r>
            <w:r>
              <w:rPr>
                <w:noProof/>
                <w:webHidden/>
              </w:rPr>
              <w:instrText xml:space="preserve"> PAGEREF _Toc342920985 \h </w:instrText>
            </w:r>
            <w:r>
              <w:rPr>
                <w:noProof/>
                <w:webHidden/>
              </w:rPr>
            </w:r>
            <w:r>
              <w:rPr>
                <w:noProof/>
                <w:webHidden/>
              </w:rPr>
              <w:fldChar w:fldCharType="separate"/>
            </w:r>
            <w:r>
              <w:rPr>
                <w:noProof/>
                <w:webHidden/>
              </w:rPr>
              <w:t>33</w:t>
            </w:r>
            <w:r>
              <w:rPr>
                <w:noProof/>
                <w:webHidden/>
              </w:rPr>
              <w:fldChar w:fldCharType="end"/>
            </w:r>
          </w:hyperlink>
        </w:p>
        <w:p w:rsidR="006F215C" w:rsidRDefault="006F215C">
          <w:pPr>
            <w:pStyle w:val="TOC2"/>
            <w:tabs>
              <w:tab w:val="right" w:leader="dot" w:pos="9350"/>
            </w:tabs>
            <w:rPr>
              <w:noProof/>
            </w:rPr>
          </w:pPr>
          <w:hyperlink w:anchor="_Toc342920986" w:history="1">
            <w:r w:rsidRPr="00CC764D">
              <w:rPr>
                <w:rStyle w:val="Hyperlink"/>
                <w:noProof/>
              </w:rPr>
              <w:t>5.2 Height</w:t>
            </w:r>
            <w:r>
              <w:rPr>
                <w:noProof/>
                <w:webHidden/>
              </w:rPr>
              <w:tab/>
            </w:r>
            <w:r>
              <w:rPr>
                <w:noProof/>
                <w:webHidden/>
              </w:rPr>
              <w:fldChar w:fldCharType="begin"/>
            </w:r>
            <w:r>
              <w:rPr>
                <w:noProof/>
                <w:webHidden/>
              </w:rPr>
              <w:instrText xml:space="preserve"> PAGEREF _Toc342920986 \h </w:instrText>
            </w:r>
            <w:r>
              <w:rPr>
                <w:noProof/>
                <w:webHidden/>
              </w:rPr>
            </w:r>
            <w:r>
              <w:rPr>
                <w:noProof/>
                <w:webHidden/>
              </w:rPr>
              <w:fldChar w:fldCharType="separate"/>
            </w:r>
            <w:r>
              <w:rPr>
                <w:noProof/>
                <w:webHidden/>
              </w:rPr>
              <w:t>34</w:t>
            </w:r>
            <w:r>
              <w:rPr>
                <w:noProof/>
                <w:webHidden/>
              </w:rPr>
              <w:fldChar w:fldCharType="end"/>
            </w:r>
          </w:hyperlink>
        </w:p>
        <w:p w:rsidR="006F215C" w:rsidRDefault="006F215C">
          <w:pPr>
            <w:pStyle w:val="TOC2"/>
            <w:tabs>
              <w:tab w:val="right" w:leader="dot" w:pos="9350"/>
            </w:tabs>
            <w:rPr>
              <w:noProof/>
            </w:rPr>
          </w:pPr>
          <w:hyperlink w:anchor="_Toc342920987" w:history="1">
            <w:r w:rsidRPr="00CC764D">
              <w:rPr>
                <w:rStyle w:val="Hyperlink"/>
                <w:noProof/>
              </w:rPr>
              <w:t>5.3 Bells per Tower</w:t>
            </w:r>
            <w:r>
              <w:rPr>
                <w:noProof/>
                <w:webHidden/>
              </w:rPr>
              <w:tab/>
            </w:r>
            <w:r>
              <w:rPr>
                <w:noProof/>
                <w:webHidden/>
              </w:rPr>
              <w:fldChar w:fldCharType="begin"/>
            </w:r>
            <w:r>
              <w:rPr>
                <w:noProof/>
                <w:webHidden/>
              </w:rPr>
              <w:instrText xml:space="preserve"> PAGEREF _Toc342920987 \h </w:instrText>
            </w:r>
            <w:r>
              <w:rPr>
                <w:noProof/>
                <w:webHidden/>
              </w:rPr>
            </w:r>
            <w:r>
              <w:rPr>
                <w:noProof/>
                <w:webHidden/>
              </w:rPr>
              <w:fldChar w:fldCharType="separate"/>
            </w:r>
            <w:r>
              <w:rPr>
                <w:noProof/>
                <w:webHidden/>
              </w:rPr>
              <w:t>35</w:t>
            </w:r>
            <w:r>
              <w:rPr>
                <w:noProof/>
                <w:webHidden/>
              </w:rPr>
              <w:fldChar w:fldCharType="end"/>
            </w:r>
          </w:hyperlink>
        </w:p>
        <w:p w:rsidR="006F215C" w:rsidRDefault="006F215C">
          <w:pPr>
            <w:pStyle w:val="TOC1"/>
            <w:tabs>
              <w:tab w:val="right" w:leader="dot" w:pos="9350"/>
            </w:tabs>
            <w:rPr>
              <w:noProof/>
            </w:rPr>
          </w:pPr>
          <w:hyperlink w:anchor="_Toc342920988" w:history="1">
            <w:r w:rsidRPr="00CC764D">
              <w:rPr>
                <w:rStyle w:val="Hyperlink"/>
                <w:noProof/>
              </w:rPr>
              <w:t>6.0 RECOMMENDATIONS</w:t>
            </w:r>
            <w:r>
              <w:rPr>
                <w:noProof/>
                <w:webHidden/>
              </w:rPr>
              <w:tab/>
            </w:r>
            <w:r>
              <w:rPr>
                <w:noProof/>
                <w:webHidden/>
              </w:rPr>
              <w:fldChar w:fldCharType="begin"/>
            </w:r>
            <w:r>
              <w:rPr>
                <w:noProof/>
                <w:webHidden/>
              </w:rPr>
              <w:instrText xml:space="preserve"> PAGEREF _Toc342920988 \h </w:instrText>
            </w:r>
            <w:r>
              <w:rPr>
                <w:noProof/>
                <w:webHidden/>
              </w:rPr>
            </w:r>
            <w:r>
              <w:rPr>
                <w:noProof/>
                <w:webHidden/>
              </w:rPr>
              <w:fldChar w:fldCharType="separate"/>
            </w:r>
            <w:r>
              <w:rPr>
                <w:noProof/>
                <w:webHidden/>
              </w:rPr>
              <w:t>36</w:t>
            </w:r>
            <w:r>
              <w:rPr>
                <w:noProof/>
                <w:webHidden/>
              </w:rPr>
              <w:fldChar w:fldCharType="end"/>
            </w:r>
          </w:hyperlink>
        </w:p>
        <w:p w:rsidR="006F215C" w:rsidRDefault="006F215C">
          <w:pPr>
            <w:pStyle w:val="TOC2"/>
            <w:tabs>
              <w:tab w:val="right" w:leader="dot" w:pos="9350"/>
            </w:tabs>
            <w:rPr>
              <w:noProof/>
            </w:rPr>
          </w:pPr>
          <w:hyperlink w:anchor="_Toc342920989" w:history="1">
            <w:r w:rsidRPr="00CC764D">
              <w:rPr>
                <w:rStyle w:val="Hyperlink"/>
                <w:noProof/>
              </w:rPr>
              <w:t>6.1 Visiting Towers and Data Collection</w:t>
            </w:r>
            <w:r>
              <w:rPr>
                <w:noProof/>
                <w:webHidden/>
              </w:rPr>
              <w:tab/>
            </w:r>
            <w:r>
              <w:rPr>
                <w:noProof/>
                <w:webHidden/>
              </w:rPr>
              <w:fldChar w:fldCharType="begin"/>
            </w:r>
            <w:r>
              <w:rPr>
                <w:noProof/>
                <w:webHidden/>
              </w:rPr>
              <w:instrText xml:space="preserve"> PAGEREF _Toc342920989 \h </w:instrText>
            </w:r>
            <w:r>
              <w:rPr>
                <w:noProof/>
                <w:webHidden/>
              </w:rPr>
            </w:r>
            <w:r>
              <w:rPr>
                <w:noProof/>
                <w:webHidden/>
              </w:rPr>
              <w:fldChar w:fldCharType="separate"/>
            </w:r>
            <w:r>
              <w:rPr>
                <w:noProof/>
                <w:webHidden/>
              </w:rPr>
              <w:t>36</w:t>
            </w:r>
            <w:r>
              <w:rPr>
                <w:noProof/>
                <w:webHidden/>
              </w:rPr>
              <w:fldChar w:fldCharType="end"/>
            </w:r>
          </w:hyperlink>
        </w:p>
        <w:p w:rsidR="006F215C" w:rsidRDefault="006F215C">
          <w:pPr>
            <w:pStyle w:val="TOC2"/>
            <w:tabs>
              <w:tab w:val="right" w:leader="dot" w:pos="9350"/>
            </w:tabs>
            <w:rPr>
              <w:noProof/>
            </w:rPr>
          </w:pPr>
          <w:hyperlink w:anchor="_Toc342920990" w:history="1">
            <w:r w:rsidRPr="00CC764D">
              <w:rPr>
                <w:rStyle w:val="Hyperlink"/>
                <w:noProof/>
              </w:rPr>
              <w:t>6.1 Alter Data Collection Forms</w:t>
            </w:r>
            <w:r>
              <w:rPr>
                <w:noProof/>
                <w:webHidden/>
              </w:rPr>
              <w:tab/>
            </w:r>
            <w:r>
              <w:rPr>
                <w:noProof/>
                <w:webHidden/>
              </w:rPr>
              <w:fldChar w:fldCharType="begin"/>
            </w:r>
            <w:r>
              <w:rPr>
                <w:noProof/>
                <w:webHidden/>
              </w:rPr>
              <w:instrText xml:space="preserve"> PAGEREF _Toc342920990 \h </w:instrText>
            </w:r>
            <w:r>
              <w:rPr>
                <w:noProof/>
                <w:webHidden/>
              </w:rPr>
            </w:r>
            <w:r>
              <w:rPr>
                <w:noProof/>
                <w:webHidden/>
              </w:rPr>
              <w:fldChar w:fldCharType="separate"/>
            </w:r>
            <w:r>
              <w:rPr>
                <w:noProof/>
                <w:webHidden/>
              </w:rPr>
              <w:t>36</w:t>
            </w:r>
            <w:r>
              <w:rPr>
                <w:noProof/>
                <w:webHidden/>
              </w:rPr>
              <w:fldChar w:fldCharType="end"/>
            </w:r>
          </w:hyperlink>
        </w:p>
        <w:p w:rsidR="006F215C" w:rsidRDefault="006F215C">
          <w:pPr>
            <w:pStyle w:val="TOC2"/>
            <w:tabs>
              <w:tab w:val="right" w:leader="dot" w:pos="9350"/>
            </w:tabs>
            <w:rPr>
              <w:noProof/>
            </w:rPr>
          </w:pPr>
          <w:hyperlink w:anchor="_Toc342920991" w:history="1">
            <w:r w:rsidRPr="00CC764D">
              <w:rPr>
                <w:rStyle w:val="Hyperlink"/>
                <w:noProof/>
              </w:rPr>
              <w:t>6.3 A New Database</w:t>
            </w:r>
            <w:r>
              <w:rPr>
                <w:noProof/>
                <w:webHidden/>
              </w:rPr>
              <w:tab/>
            </w:r>
            <w:r>
              <w:rPr>
                <w:noProof/>
                <w:webHidden/>
              </w:rPr>
              <w:fldChar w:fldCharType="begin"/>
            </w:r>
            <w:r>
              <w:rPr>
                <w:noProof/>
                <w:webHidden/>
              </w:rPr>
              <w:instrText xml:space="preserve"> PAGEREF _Toc342920991 \h </w:instrText>
            </w:r>
            <w:r>
              <w:rPr>
                <w:noProof/>
                <w:webHidden/>
              </w:rPr>
            </w:r>
            <w:r>
              <w:rPr>
                <w:noProof/>
                <w:webHidden/>
              </w:rPr>
              <w:fldChar w:fldCharType="separate"/>
            </w:r>
            <w:r>
              <w:rPr>
                <w:noProof/>
                <w:webHidden/>
              </w:rPr>
              <w:t>37</w:t>
            </w:r>
            <w:r>
              <w:rPr>
                <w:noProof/>
                <w:webHidden/>
              </w:rPr>
              <w:fldChar w:fldCharType="end"/>
            </w:r>
          </w:hyperlink>
        </w:p>
        <w:p w:rsidR="006F215C" w:rsidRDefault="006F215C">
          <w:pPr>
            <w:pStyle w:val="TOC2"/>
            <w:tabs>
              <w:tab w:val="right" w:leader="dot" w:pos="9350"/>
            </w:tabs>
            <w:rPr>
              <w:noProof/>
            </w:rPr>
          </w:pPr>
          <w:hyperlink w:anchor="_Toc342920992" w:history="1">
            <w:r w:rsidRPr="00CC764D">
              <w:rPr>
                <w:rStyle w:val="Hyperlink"/>
                <w:noProof/>
              </w:rPr>
              <w:t>6.4 Mobile Application</w:t>
            </w:r>
            <w:r>
              <w:rPr>
                <w:noProof/>
                <w:webHidden/>
              </w:rPr>
              <w:tab/>
            </w:r>
            <w:r>
              <w:rPr>
                <w:noProof/>
                <w:webHidden/>
              </w:rPr>
              <w:fldChar w:fldCharType="begin"/>
            </w:r>
            <w:r>
              <w:rPr>
                <w:noProof/>
                <w:webHidden/>
              </w:rPr>
              <w:instrText xml:space="preserve"> PAGEREF _Toc342920992 \h </w:instrText>
            </w:r>
            <w:r>
              <w:rPr>
                <w:noProof/>
                <w:webHidden/>
              </w:rPr>
            </w:r>
            <w:r>
              <w:rPr>
                <w:noProof/>
                <w:webHidden/>
              </w:rPr>
              <w:fldChar w:fldCharType="separate"/>
            </w:r>
            <w:r>
              <w:rPr>
                <w:noProof/>
                <w:webHidden/>
              </w:rPr>
              <w:t>37</w:t>
            </w:r>
            <w:r>
              <w:rPr>
                <w:noProof/>
                <w:webHidden/>
              </w:rPr>
              <w:fldChar w:fldCharType="end"/>
            </w:r>
          </w:hyperlink>
        </w:p>
        <w:p w:rsidR="006F215C" w:rsidRDefault="006F215C">
          <w:pPr>
            <w:pStyle w:val="TOC2"/>
            <w:tabs>
              <w:tab w:val="right" w:leader="dot" w:pos="9350"/>
            </w:tabs>
            <w:rPr>
              <w:noProof/>
            </w:rPr>
          </w:pPr>
          <w:hyperlink w:anchor="_Toc342920993" w:history="1">
            <w:r w:rsidRPr="00CC764D">
              <w:rPr>
                <w:rStyle w:val="Hyperlink"/>
                <w:noProof/>
              </w:rPr>
              <w:t>6.5 Financial Analysis</w:t>
            </w:r>
            <w:r>
              <w:rPr>
                <w:noProof/>
                <w:webHidden/>
              </w:rPr>
              <w:tab/>
            </w:r>
            <w:r>
              <w:rPr>
                <w:noProof/>
                <w:webHidden/>
              </w:rPr>
              <w:fldChar w:fldCharType="begin"/>
            </w:r>
            <w:r>
              <w:rPr>
                <w:noProof/>
                <w:webHidden/>
              </w:rPr>
              <w:instrText xml:space="preserve"> PAGEREF _Toc342920993 \h </w:instrText>
            </w:r>
            <w:r>
              <w:rPr>
                <w:noProof/>
                <w:webHidden/>
              </w:rPr>
            </w:r>
            <w:r>
              <w:rPr>
                <w:noProof/>
                <w:webHidden/>
              </w:rPr>
              <w:fldChar w:fldCharType="separate"/>
            </w:r>
            <w:r>
              <w:rPr>
                <w:noProof/>
                <w:webHidden/>
              </w:rPr>
              <w:t>37</w:t>
            </w:r>
            <w:r>
              <w:rPr>
                <w:noProof/>
                <w:webHidden/>
              </w:rPr>
              <w:fldChar w:fldCharType="end"/>
            </w:r>
          </w:hyperlink>
        </w:p>
        <w:p w:rsidR="006F215C" w:rsidRDefault="006F215C">
          <w:pPr>
            <w:pStyle w:val="TOC2"/>
            <w:tabs>
              <w:tab w:val="right" w:leader="dot" w:pos="9350"/>
            </w:tabs>
            <w:rPr>
              <w:noProof/>
            </w:rPr>
          </w:pPr>
          <w:hyperlink w:anchor="_Toc342920994" w:history="1">
            <w:r w:rsidRPr="00CC764D">
              <w:rPr>
                <w:rStyle w:val="Hyperlink"/>
                <w:noProof/>
              </w:rPr>
              <w:t>6.6 Sound Analysis</w:t>
            </w:r>
            <w:r>
              <w:rPr>
                <w:noProof/>
                <w:webHidden/>
              </w:rPr>
              <w:tab/>
            </w:r>
            <w:r>
              <w:rPr>
                <w:noProof/>
                <w:webHidden/>
              </w:rPr>
              <w:fldChar w:fldCharType="begin"/>
            </w:r>
            <w:r>
              <w:rPr>
                <w:noProof/>
                <w:webHidden/>
              </w:rPr>
              <w:instrText xml:space="preserve"> PAGEREF _Toc342920994 \h </w:instrText>
            </w:r>
            <w:r>
              <w:rPr>
                <w:noProof/>
                <w:webHidden/>
              </w:rPr>
            </w:r>
            <w:r>
              <w:rPr>
                <w:noProof/>
                <w:webHidden/>
              </w:rPr>
              <w:fldChar w:fldCharType="separate"/>
            </w:r>
            <w:r>
              <w:rPr>
                <w:noProof/>
                <w:webHidden/>
              </w:rPr>
              <w:t>38</w:t>
            </w:r>
            <w:r>
              <w:rPr>
                <w:noProof/>
                <w:webHidden/>
              </w:rPr>
              <w:fldChar w:fldCharType="end"/>
            </w:r>
          </w:hyperlink>
        </w:p>
        <w:p w:rsidR="006F215C" w:rsidRDefault="006F215C">
          <w:pPr>
            <w:pStyle w:val="TOC1"/>
            <w:tabs>
              <w:tab w:val="right" w:leader="dot" w:pos="9350"/>
            </w:tabs>
            <w:rPr>
              <w:noProof/>
            </w:rPr>
          </w:pPr>
          <w:hyperlink w:anchor="_Toc342920995" w:history="1">
            <w:r w:rsidRPr="00CC764D">
              <w:rPr>
                <w:rStyle w:val="Hyperlink"/>
                <w:noProof/>
              </w:rPr>
              <w:t>5.0 Conclusion</w:t>
            </w:r>
            <w:r>
              <w:rPr>
                <w:noProof/>
                <w:webHidden/>
              </w:rPr>
              <w:tab/>
            </w:r>
            <w:r>
              <w:rPr>
                <w:noProof/>
                <w:webHidden/>
              </w:rPr>
              <w:fldChar w:fldCharType="begin"/>
            </w:r>
            <w:r>
              <w:rPr>
                <w:noProof/>
                <w:webHidden/>
              </w:rPr>
              <w:instrText xml:space="preserve"> PAGEREF _Toc342920995 \h </w:instrText>
            </w:r>
            <w:r>
              <w:rPr>
                <w:noProof/>
                <w:webHidden/>
              </w:rPr>
            </w:r>
            <w:r>
              <w:rPr>
                <w:noProof/>
                <w:webHidden/>
              </w:rPr>
              <w:fldChar w:fldCharType="separate"/>
            </w:r>
            <w:r>
              <w:rPr>
                <w:noProof/>
                <w:webHidden/>
              </w:rPr>
              <w:t>38</w:t>
            </w:r>
            <w:r>
              <w:rPr>
                <w:noProof/>
                <w:webHidden/>
              </w:rPr>
              <w:fldChar w:fldCharType="end"/>
            </w:r>
          </w:hyperlink>
        </w:p>
        <w:p w:rsidR="006F215C" w:rsidRDefault="006F215C">
          <w:pPr>
            <w:pStyle w:val="TOC1"/>
            <w:tabs>
              <w:tab w:val="right" w:leader="dot" w:pos="9350"/>
            </w:tabs>
            <w:rPr>
              <w:noProof/>
            </w:rPr>
          </w:pPr>
          <w:hyperlink w:anchor="_Toc342920996" w:history="1">
            <w:r w:rsidRPr="00CC764D">
              <w:rPr>
                <w:rStyle w:val="Hyperlink"/>
                <w:noProof/>
              </w:rPr>
              <w:t>5.0 BIBLIOGRAPHY</w:t>
            </w:r>
            <w:r>
              <w:rPr>
                <w:noProof/>
                <w:webHidden/>
              </w:rPr>
              <w:tab/>
            </w:r>
            <w:r>
              <w:rPr>
                <w:noProof/>
                <w:webHidden/>
              </w:rPr>
              <w:fldChar w:fldCharType="begin"/>
            </w:r>
            <w:r>
              <w:rPr>
                <w:noProof/>
                <w:webHidden/>
              </w:rPr>
              <w:instrText xml:space="preserve"> PAGEREF _Toc342920996 \h </w:instrText>
            </w:r>
            <w:r>
              <w:rPr>
                <w:noProof/>
                <w:webHidden/>
              </w:rPr>
            </w:r>
            <w:r>
              <w:rPr>
                <w:noProof/>
                <w:webHidden/>
              </w:rPr>
              <w:fldChar w:fldCharType="separate"/>
            </w:r>
            <w:r>
              <w:rPr>
                <w:noProof/>
                <w:webHidden/>
              </w:rPr>
              <w:t>39</w:t>
            </w:r>
            <w:r>
              <w:rPr>
                <w:noProof/>
                <w:webHidden/>
              </w:rPr>
              <w:fldChar w:fldCharType="end"/>
            </w:r>
          </w:hyperlink>
        </w:p>
        <w:p w:rsidR="006F215C" w:rsidRDefault="006F215C">
          <w:pPr>
            <w:pStyle w:val="TOC1"/>
            <w:tabs>
              <w:tab w:val="right" w:leader="dot" w:pos="9350"/>
            </w:tabs>
            <w:rPr>
              <w:noProof/>
            </w:rPr>
          </w:pPr>
          <w:hyperlink w:anchor="_Toc342920997" w:history="1">
            <w:r w:rsidRPr="00CC764D">
              <w:rPr>
                <w:rStyle w:val="Hyperlink"/>
                <w:noProof/>
              </w:rPr>
              <w:t>Appendix A: Budget</w:t>
            </w:r>
            <w:r>
              <w:rPr>
                <w:noProof/>
                <w:webHidden/>
              </w:rPr>
              <w:tab/>
            </w:r>
            <w:r>
              <w:rPr>
                <w:noProof/>
                <w:webHidden/>
              </w:rPr>
              <w:fldChar w:fldCharType="begin"/>
            </w:r>
            <w:r>
              <w:rPr>
                <w:noProof/>
                <w:webHidden/>
              </w:rPr>
              <w:instrText xml:space="preserve"> PAGEREF _Toc342920997 \h </w:instrText>
            </w:r>
            <w:r>
              <w:rPr>
                <w:noProof/>
                <w:webHidden/>
              </w:rPr>
            </w:r>
            <w:r>
              <w:rPr>
                <w:noProof/>
                <w:webHidden/>
              </w:rPr>
              <w:fldChar w:fldCharType="separate"/>
            </w:r>
            <w:r>
              <w:rPr>
                <w:noProof/>
                <w:webHidden/>
              </w:rPr>
              <w:t>45</w:t>
            </w:r>
            <w:r>
              <w:rPr>
                <w:noProof/>
                <w:webHidden/>
              </w:rPr>
              <w:fldChar w:fldCharType="end"/>
            </w:r>
          </w:hyperlink>
        </w:p>
        <w:p w:rsidR="006F215C" w:rsidRDefault="006F215C">
          <w:pPr>
            <w:pStyle w:val="TOC1"/>
            <w:tabs>
              <w:tab w:val="right" w:leader="dot" w:pos="9350"/>
            </w:tabs>
            <w:rPr>
              <w:noProof/>
            </w:rPr>
          </w:pPr>
          <w:hyperlink w:anchor="_Toc342920998" w:history="1">
            <w:r w:rsidRPr="00CC764D">
              <w:rPr>
                <w:rStyle w:val="Hyperlink"/>
                <w:noProof/>
              </w:rPr>
              <w:t>Appendix B: Venipedia Templates</w:t>
            </w:r>
            <w:r>
              <w:rPr>
                <w:noProof/>
                <w:webHidden/>
              </w:rPr>
              <w:tab/>
            </w:r>
            <w:r>
              <w:rPr>
                <w:noProof/>
                <w:webHidden/>
              </w:rPr>
              <w:fldChar w:fldCharType="begin"/>
            </w:r>
            <w:r>
              <w:rPr>
                <w:noProof/>
                <w:webHidden/>
              </w:rPr>
              <w:instrText xml:space="preserve"> PAGEREF _Toc342920998 \h </w:instrText>
            </w:r>
            <w:r>
              <w:rPr>
                <w:noProof/>
                <w:webHidden/>
              </w:rPr>
            </w:r>
            <w:r>
              <w:rPr>
                <w:noProof/>
                <w:webHidden/>
              </w:rPr>
              <w:fldChar w:fldCharType="separate"/>
            </w:r>
            <w:r>
              <w:rPr>
                <w:noProof/>
                <w:webHidden/>
              </w:rPr>
              <w:t>46</w:t>
            </w:r>
            <w:r>
              <w:rPr>
                <w:noProof/>
                <w:webHidden/>
              </w:rPr>
              <w:fldChar w:fldCharType="end"/>
            </w:r>
          </w:hyperlink>
        </w:p>
        <w:p w:rsidR="006F215C" w:rsidRDefault="006F215C">
          <w:pPr>
            <w:pStyle w:val="TOC1"/>
            <w:tabs>
              <w:tab w:val="right" w:leader="dot" w:pos="9350"/>
            </w:tabs>
            <w:rPr>
              <w:noProof/>
            </w:rPr>
          </w:pPr>
          <w:hyperlink w:anchor="_Toc342920999" w:history="1">
            <w:r w:rsidRPr="00CC764D">
              <w:rPr>
                <w:rStyle w:val="Hyperlink"/>
                <w:noProof/>
              </w:rPr>
              <w:t>Appendix C: Field Forms</w:t>
            </w:r>
            <w:r>
              <w:rPr>
                <w:noProof/>
                <w:webHidden/>
              </w:rPr>
              <w:tab/>
            </w:r>
            <w:r>
              <w:rPr>
                <w:noProof/>
                <w:webHidden/>
              </w:rPr>
              <w:fldChar w:fldCharType="begin"/>
            </w:r>
            <w:r>
              <w:rPr>
                <w:noProof/>
                <w:webHidden/>
              </w:rPr>
              <w:instrText xml:space="preserve"> PAGEREF _Toc342920999 \h </w:instrText>
            </w:r>
            <w:r>
              <w:rPr>
                <w:noProof/>
                <w:webHidden/>
              </w:rPr>
            </w:r>
            <w:r>
              <w:rPr>
                <w:noProof/>
                <w:webHidden/>
              </w:rPr>
              <w:fldChar w:fldCharType="separate"/>
            </w:r>
            <w:r>
              <w:rPr>
                <w:noProof/>
                <w:webHidden/>
              </w:rPr>
              <w:t>49</w:t>
            </w:r>
            <w:r>
              <w:rPr>
                <w:noProof/>
                <w:webHidden/>
              </w:rPr>
              <w:fldChar w:fldCharType="end"/>
            </w:r>
          </w:hyperlink>
          <w:bookmarkStart w:id="0" w:name="_GoBack"/>
          <w:bookmarkEnd w:id="0"/>
        </w:p>
        <w:p w:rsidR="006F215C" w:rsidRDefault="006F215C">
          <w:pPr>
            <w:pStyle w:val="TOC1"/>
            <w:tabs>
              <w:tab w:val="right" w:leader="dot" w:pos="9350"/>
            </w:tabs>
            <w:rPr>
              <w:noProof/>
            </w:rPr>
          </w:pPr>
          <w:hyperlink w:anchor="_Toc342921000" w:history="1">
            <w:r w:rsidRPr="00CC764D">
              <w:rPr>
                <w:rStyle w:val="Hyperlink"/>
                <w:noProof/>
              </w:rPr>
              <w:t>Appendix D: Week One Schedule</w:t>
            </w:r>
            <w:r>
              <w:rPr>
                <w:noProof/>
                <w:webHidden/>
              </w:rPr>
              <w:tab/>
            </w:r>
            <w:r>
              <w:rPr>
                <w:noProof/>
                <w:webHidden/>
              </w:rPr>
              <w:fldChar w:fldCharType="begin"/>
            </w:r>
            <w:r>
              <w:rPr>
                <w:noProof/>
                <w:webHidden/>
              </w:rPr>
              <w:instrText xml:space="preserve"> PAGEREF _Toc342921000 \h </w:instrText>
            </w:r>
            <w:r>
              <w:rPr>
                <w:noProof/>
                <w:webHidden/>
              </w:rPr>
            </w:r>
            <w:r>
              <w:rPr>
                <w:noProof/>
                <w:webHidden/>
              </w:rPr>
              <w:fldChar w:fldCharType="separate"/>
            </w:r>
            <w:r>
              <w:rPr>
                <w:noProof/>
                <w:webHidden/>
              </w:rPr>
              <w:t>62</w:t>
            </w:r>
            <w:r>
              <w:rPr>
                <w:noProof/>
                <w:webHidden/>
              </w:rPr>
              <w:fldChar w:fldCharType="end"/>
            </w:r>
          </w:hyperlink>
        </w:p>
        <w:p w:rsidR="006F215C" w:rsidRDefault="006F215C">
          <w:pPr>
            <w:pStyle w:val="TOC1"/>
            <w:tabs>
              <w:tab w:val="right" w:leader="dot" w:pos="9350"/>
            </w:tabs>
            <w:rPr>
              <w:noProof/>
            </w:rPr>
          </w:pPr>
          <w:hyperlink w:anchor="_Toc342921001" w:history="1">
            <w:r w:rsidRPr="00CC764D">
              <w:rPr>
                <w:rStyle w:val="Hyperlink"/>
                <w:noProof/>
              </w:rPr>
              <w:t>Appendix E: Our Tentative B term schedule</w:t>
            </w:r>
            <w:r>
              <w:rPr>
                <w:noProof/>
                <w:webHidden/>
              </w:rPr>
              <w:tab/>
            </w:r>
            <w:r>
              <w:rPr>
                <w:noProof/>
                <w:webHidden/>
              </w:rPr>
              <w:fldChar w:fldCharType="begin"/>
            </w:r>
            <w:r>
              <w:rPr>
                <w:noProof/>
                <w:webHidden/>
              </w:rPr>
              <w:instrText xml:space="preserve"> PAGEREF _Toc342921001 \h </w:instrText>
            </w:r>
            <w:r>
              <w:rPr>
                <w:noProof/>
                <w:webHidden/>
              </w:rPr>
            </w:r>
            <w:r>
              <w:rPr>
                <w:noProof/>
                <w:webHidden/>
              </w:rPr>
              <w:fldChar w:fldCharType="separate"/>
            </w:r>
            <w:r>
              <w:rPr>
                <w:noProof/>
                <w:webHidden/>
              </w:rPr>
              <w:t>63</w:t>
            </w:r>
            <w:r>
              <w:rPr>
                <w:noProof/>
                <w:webHidden/>
              </w:rPr>
              <w:fldChar w:fldCharType="end"/>
            </w:r>
          </w:hyperlink>
        </w:p>
        <w:p w:rsidR="00C108DA" w:rsidRPr="00C90E0E" w:rsidRDefault="00C108DA">
          <w:pPr>
            <w:rPr>
              <w:rFonts w:ascii="Times New Roman" w:hAnsi="Times New Roman" w:cs="Times New Roman"/>
              <w:sz w:val="24"/>
              <w:szCs w:val="24"/>
            </w:rPr>
          </w:pPr>
          <w:r w:rsidRPr="00C90E0E">
            <w:rPr>
              <w:rFonts w:ascii="Times New Roman" w:hAnsi="Times New Roman" w:cs="Times New Roman"/>
              <w:b/>
              <w:bCs/>
              <w:noProof/>
              <w:sz w:val="24"/>
              <w:szCs w:val="24"/>
            </w:rPr>
            <w:fldChar w:fldCharType="end"/>
          </w:r>
        </w:p>
      </w:sdtContent>
    </w:sdt>
    <w:p w:rsidR="00C108DA" w:rsidRPr="00C90E0E" w:rsidRDefault="00C108DA">
      <w:pPr>
        <w:rPr>
          <w:rFonts w:ascii="Times New Roman" w:hAnsi="Times New Roman" w:cs="Times New Roman"/>
          <w:b/>
          <w:sz w:val="24"/>
          <w:szCs w:val="24"/>
        </w:rPr>
      </w:pPr>
      <w:r w:rsidRPr="00C90E0E">
        <w:rPr>
          <w:rFonts w:ascii="Times New Roman" w:hAnsi="Times New Roman" w:cs="Times New Roman"/>
          <w:b/>
          <w:sz w:val="24"/>
          <w:szCs w:val="24"/>
        </w:rPr>
        <w:br w:type="page"/>
      </w:r>
    </w:p>
    <w:p w:rsidR="00C108DA" w:rsidRPr="00C90E0E" w:rsidRDefault="00C108DA">
      <w:pPr>
        <w:ind w:left="360"/>
        <w:rPr>
          <w:rFonts w:ascii="Times New Roman" w:hAnsi="Times New Roman" w:cs="Times New Roman"/>
          <w:sz w:val="24"/>
          <w:szCs w:val="24"/>
        </w:rPr>
      </w:pPr>
    </w:p>
    <w:p w:rsidR="002A4305" w:rsidRPr="00C90E0E" w:rsidRDefault="005B4738" w:rsidP="00D900F2">
      <w:pPr>
        <w:rPr>
          <w:rFonts w:ascii="Times New Roman" w:hAnsi="Times New Roman" w:cs="Times New Roman"/>
          <w:b/>
          <w:sz w:val="24"/>
          <w:szCs w:val="24"/>
        </w:rPr>
      </w:pPr>
      <w:r w:rsidRPr="00C90E0E">
        <w:rPr>
          <w:rFonts w:ascii="Times New Roman" w:hAnsi="Times New Roman" w:cs="Times New Roman"/>
          <w:b/>
          <w:sz w:val="24"/>
          <w:szCs w:val="24"/>
        </w:rPr>
        <w:t>List of Tables</w:t>
      </w:r>
    </w:p>
    <w:p w:rsidR="002A4305" w:rsidRPr="00C90E0E" w:rsidRDefault="002A4305">
      <w:pPr>
        <w:rPr>
          <w:rFonts w:ascii="Times New Roman" w:hAnsi="Times New Roman" w:cs="Times New Roman"/>
          <w:sz w:val="24"/>
          <w:szCs w:val="24"/>
        </w:rPr>
      </w:pPr>
    </w:p>
    <w:p w:rsidR="00C108DA" w:rsidRPr="00C90E0E" w:rsidRDefault="00C108DA">
      <w:pPr>
        <w:pStyle w:val="TableofFigures"/>
        <w:tabs>
          <w:tab w:val="right" w:leader="dot" w:pos="9350"/>
        </w:tabs>
        <w:rPr>
          <w:rFonts w:ascii="Times New Roman" w:hAnsi="Times New Roman" w:cs="Times New Roman"/>
          <w:noProof/>
          <w:sz w:val="24"/>
          <w:szCs w:val="24"/>
        </w:rPr>
      </w:pPr>
      <w:r w:rsidRPr="00C90E0E">
        <w:rPr>
          <w:rFonts w:ascii="Times New Roman" w:hAnsi="Times New Roman" w:cs="Times New Roman"/>
          <w:sz w:val="24"/>
          <w:szCs w:val="24"/>
        </w:rPr>
        <w:fldChar w:fldCharType="begin"/>
      </w:r>
      <w:r w:rsidRPr="00C90E0E">
        <w:rPr>
          <w:rFonts w:ascii="Times New Roman" w:hAnsi="Times New Roman" w:cs="Times New Roman"/>
          <w:sz w:val="24"/>
          <w:szCs w:val="24"/>
        </w:rPr>
        <w:instrText xml:space="preserve"> TOC \h \z \c "Table" </w:instrText>
      </w:r>
      <w:r w:rsidRPr="00C90E0E">
        <w:rPr>
          <w:rFonts w:ascii="Times New Roman" w:hAnsi="Times New Roman" w:cs="Times New Roman"/>
          <w:sz w:val="24"/>
          <w:szCs w:val="24"/>
        </w:rPr>
        <w:fldChar w:fldCharType="separate"/>
      </w:r>
      <w:hyperlink w:anchor="_Toc337733343" w:history="1">
        <w:r w:rsidRPr="00C90E0E">
          <w:rPr>
            <w:rStyle w:val="Hyperlink"/>
            <w:rFonts w:ascii="Times New Roman" w:hAnsi="Times New Roman" w:cs="Times New Roman"/>
            <w:noProof/>
            <w:sz w:val="24"/>
            <w:szCs w:val="24"/>
          </w:rPr>
          <w:t>Table 1: Illustrations of different Bell systems</w:t>
        </w:r>
        <w:r w:rsidRPr="00C90E0E">
          <w:rPr>
            <w:rFonts w:ascii="Times New Roman" w:hAnsi="Times New Roman" w:cs="Times New Roman"/>
            <w:noProof/>
            <w:webHidden/>
            <w:sz w:val="24"/>
            <w:szCs w:val="24"/>
          </w:rPr>
          <w:tab/>
        </w:r>
        <w:r w:rsidRPr="00C90E0E">
          <w:rPr>
            <w:rFonts w:ascii="Times New Roman" w:hAnsi="Times New Roman" w:cs="Times New Roman"/>
            <w:noProof/>
            <w:webHidden/>
            <w:sz w:val="24"/>
            <w:szCs w:val="24"/>
          </w:rPr>
          <w:fldChar w:fldCharType="begin"/>
        </w:r>
        <w:r w:rsidRPr="00C90E0E">
          <w:rPr>
            <w:rFonts w:ascii="Times New Roman" w:hAnsi="Times New Roman" w:cs="Times New Roman"/>
            <w:noProof/>
            <w:webHidden/>
            <w:sz w:val="24"/>
            <w:szCs w:val="24"/>
          </w:rPr>
          <w:instrText xml:space="preserve"> PAGEREF _Toc337733343 \h </w:instrText>
        </w:r>
        <w:r w:rsidRPr="00C90E0E">
          <w:rPr>
            <w:rFonts w:ascii="Times New Roman" w:hAnsi="Times New Roman" w:cs="Times New Roman"/>
            <w:noProof/>
            <w:webHidden/>
            <w:sz w:val="24"/>
            <w:szCs w:val="24"/>
          </w:rPr>
        </w:r>
        <w:r w:rsidRPr="00C90E0E">
          <w:rPr>
            <w:rFonts w:ascii="Times New Roman" w:hAnsi="Times New Roman" w:cs="Times New Roman"/>
            <w:noProof/>
            <w:webHidden/>
            <w:sz w:val="24"/>
            <w:szCs w:val="24"/>
          </w:rPr>
          <w:fldChar w:fldCharType="separate"/>
        </w:r>
        <w:r w:rsidRPr="00C90E0E">
          <w:rPr>
            <w:rFonts w:ascii="Times New Roman" w:hAnsi="Times New Roman" w:cs="Times New Roman"/>
            <w:noProof/>
            <w:webHidden/>
            <w:sz w:val="24"/>
            <w:szCs w:val="24"/>
          </w:rPr>
          <w:t>11</w:t>
        </w:r>
        <w:r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w:anchor="_Toc337733344" w:history="1">
        <w:r w:rsidR="00C108DA" w:rsidRPr="00C90E0E">
          <w:rPr>
            <w:rStyle w:val="Hyperlink"/>
            <w:rFonts w:ascii="Times New Roman" w:hAnsi="Times New Roman" w:cs="Times New Roman"/>
            <w:noProof/>
            <w:sz w:val="24"/>
            <w:szCs w:val="24"/>
          </w:rPr>
          <w:t>Table 2: List of architectural styles of bell towers</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_Toc337733344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14</w:t>
        </w:r>
        <w:r w:rsidR="00C108DA"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w:anchor="_Toc337733345" w:history="1">
        <w:r w:rsidR="00C108DA" w:rsidRPr="00C90E0E">
          <w:rPr>
            <w:rStyle w:val="Hyperlink"/>
            <w:rFonts w:ascii="Times New Roman" w:hAnsi="Times New Roman" w:cs="Times New Roman"/>
            <w:noProof/>
            <w:sz w:val="24"/>
            <w:szCs w:val="24"/>
          </w:rPr>
          <w:t>Table 3: List of data collected by past projects compared to data we wish to obtain</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_Toc337733345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23</w:t>
        </w:r>
        <w:r w:rsidR="00C108DA" w:rsidRPr="00C90E0E">
          <w:rPr>
            <w:rFonts w:ascii="Times New Roman" w:hAnsi="Times New Roman" w:cs="Times New Roman"/>
            <w:noProof/>
            <w:webHidden/>
            <w:sz w:val="24"/>
            <w:szCs w:val="24"/>
          </w:rPr>
          <w:fldChar w:fldCharType="end"/>
        </w:r>
      </w:hyperlink>
    </w:p>
    <w:p w:rsidR="002A4305" w:rsidRPr="00C90E0E" w:rsidRDefault="00C108DA">
      <w:pPr>
        <w:rPr>
          <w:rFonts w:ascii="Times New Roman" w:hAnsi="Times New Roman" w:cs="Times New Roman"/>
          <w:sz w:val="24"/>
          <w:szCs w:val="24"/>
        </w:rPr>
      </w:pPr>
      <w:r w:rsidRPr="00C90E0E">
        <w:rPr>
          <w:rFonts w:ascii="Times New Roman" w:hAnsi="Times New Roman" w:cs="Times New Roman"/>
          <w:sz w:val="24"/>
          <w:szCs w:val="24"/>
        </w:rPr>
        <w:fldChar w:fldCharType="end"/>
      </w:r>
      <w:r w:rsidR="005B4738" w:rsidRPr="00C90E0E">
        <w:rPr>
          <w:rFonts w:ascii="Times New Roman" w:hAnsi="Times New Roman" w:cs="Times New Roman"/>
          <w:sz w:val="24"/>
          <w:szCs w:val="24"/>
        </w:rPr>
        <w:br w:type="page"/>
      </w:r>
    </w:p>
    <w:p w:rsidR="002A4305" w:rsidRPr="00C90E0E" w:rsidRDefault="002A4305">
      <w:pPr>
        <w:rPr>
          <w:rFonts w:ascii="Times New Roman" w:hAnsi="Times New Roman" w:cs="Times New Roman"/>
          <w:sz w:val="24"/>
          <w:szCs w:val="24"/>
        </w:rPr>
      </w:pPr>
    </w:p>
    <w:p w:rsidR="002A4305" w:rsidRPr="00C90E0E" w:rsidRDefault="005B4738" w:rsidP="00D900F2">
      <w:pPr>
        <w:rPr>
          <w:rFonts w:ascii="Times New Roman" w:hAnsi="Times New Roman" w:cs="Times New Roman"/>
          <w:b/>
          <w:sz w:val="24"/>
          <w:szCs w:val="24"/>
        </w:rPr>
      </w:pPr>
      <w:r w:rsidRPr="00C90E0E">
        <w:rPr>
          <w:rFonts w:ascii="Times New Roman" w:hAnsi="Times New Roman" w:cs="Times New Roman"/>
          <w:b/>
          <w:sz w:val="24"/>
          <w:szCs w:val="24"/>
        </w:rPr>
        <w:t>List of Figures</w:t>
      </w:r>
    </w:p>
    <w:p w:rsidR="00C108DA" w:rsidRPr="00C90E0E" w:rsidRDefault="00C108DA">
      <w:pPr>
        <w:pStyle w:val="TableofFigures"/>
        <w:tabs>
          <w:tab w:val="right" w:leader="dot" w:pos="9350"/>
        </w:tabs>
        <w:rPr>
          <w:rFonts w:ascii="Times New Roman" w:hAnsi="Times New Roman" w:cs="Times New Roman"/>
          <w:noProof/>
          <w:sz w:val="24"/>
          <w:szCs w:val="24"/>
        </w:rPr>
      </w:pPr>
      <w:r w:rsidRPr="00C90E0E">
        <w:rPr>
          <w:rFonts w:ascii="Times New Roman" w:hAnsi="Times New Roman" w:cs="Times New Roman"/>
          <w:sz w:val="24"/>
          <w:szCs w:val="24"/>
        </w:rPr>
        <w:fldChar w:fldCharType="begin"/>
      </w:r>
      <w:r w:rsidRPr="00C90E0E">
        <w:rPr>
          <w:rFonts w:ascii="Times New Roman" w:hAnsi="Times New Roman" w:cs="Times New Roman"/>
          <w:sz w:val="24"/>
          <w:szCs w:val="24"/>
        </w:rPr>
        <w:instrText xml:space="preserve"> TOC \h \z \c "Figure" </w:instrText>
      </w:r>
      <w:r w:rsidRPr="00C90E0E">
        <w:rPr>
          <w:rFonts w:ascii="Times New Roman" w:hAnsi="Times New Roman" w:cs="Times New Roman"/>
          <w:sz w:val="24"/>
          <w:szCs w:val="24"/>
        </w:rPr>
        <w:fldChar w:fldCharType="separate"/>
      </w:r>
      <w:hyperlink r:id="rId13" w:anchor="_Toc337733365" w:history="1">
        <w:r w:rsidRPr="00C90E0E">
          <w:rPr>
            <w:rStyle w:val="Hyperlink"/>
            <w:rFonts w:ascii="Times New Roman" w:hAnsi="Times New Roman" w:cs="Times New Roman"/>
            <w:noProof/>
            <w:sz w:val="24"/>
            <w:szCs w:val="24"/>
          </w:rPr>
          <w:t>Figure 1: An example of a pristine bell from the 2004 WPI project</w:t>
        </w:r>
        <w:r w:rsidRPr="00C90E0E">
          <w:rPr>
            <w:rFonts w:ascii="Times New Roman" w:hAnsi="Times New Roman" w:cs="Times New Roman"/>
            <w:noProof/>
            <w:webHidden/>
            <w:sz w:val="24"/>
            <w:szCs w:val="24"/>
          </w:rPr>
          <w:tab/>
        </w:r>
        <w:r w:rsidRPr="00C90E0E">
          <w:rPr>
            <w:rFonts w:ascii="Times New Roman" w:hAnsi="Times New Roman" w:cs="Times New Roman"/>
            <w:noProof/>
            <w:webHidden/>
            <w:sz w:val="24"/>
            <w:szCs w:val="24"/>
          </w:rPr>
          <w:fldChar w:fldCharType="begin"/>
        </w:r>
        <w:r w:rsidRPr="00C90E0E">
          <w:rPr>
            <w:rFonts w:ascii="Times New Roman" w:hAnsi="Times New Roman" w:cs="Times New Roman"/>
            <w:noProof/>
            <w:webHidden/>
            <w:sz w:val="24"/>
            <w:szCs w:val="24"/>
          </w:rPr>
          <w:instrText xml:space="preserve"> PAGEREF _Toc337733365 \h </w:instrText>
        </w:r>
        <w:r w:rsidRPr="00C90E0E">
          <w:rPr>
            <w:rFonts w:ascii="Times New Roman" w:hAnsi="Times New Roman" w:cs="Times New Roman"/>
            <w:noProof/>
            <w:webHidden/>
            <w:sz w:val="24"/>
            <w:szCs w:val="24"/>
          </w:rPr>
        </w:r>
        <w:r w:rsidRPr="00C90E0E">
          <w:rPr>
            <w:rFonts w:ascii="Times New Roman" w:hAnsi="Times New Roman" w:cs="Times New Roman"/>
            <w:noProof/>
            <w:webHidden/>
            <w:sz w:val="24"/>
            <w:szCs w:val="24"/>
          </w:rPr>
          <w:fldChar w:fldCharType="separate"/>
        </w:r>
        <w:r w:rsidRPr="00C90E0E">
          <w:rPr>
            <w:rFonts w:ascii="Times New Roman" w:hAnsi="Times New Roman" w:cs="Times New Roman"/>
            <w:noProof/>
            <w:webHidden/>
            <w:sz w:val="24"/>
            <w:szCs w:val="24"/>
          </w:rPr>
          <w:t>7</w:t>
        </w:r>
        <w:r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w:anchor="_Toc337733366" w:history="1">
        <w:r w:rsidR="00C108DA" w:rsidRPr="00C90E0E">
          <w:rPr>
            <w:rStyle w:val="Hyperlink"/>
            <w:rFonts w:ascii="Times New Roman" w:hAnsi="Times New Roman" w:cs="Times New Roman"/>
            <w:noProof/>
            <w:sz w:val="24"/>
            <w:szCs w:val="24"/>
          </w:rPr>
          <w:t>Figure 2: Parts of a Bell</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_Toc337733366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10</w:t>
        </w:r>
        <w:r w:rsidR="00C108DA"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r:id="rId14" w:anchor="_Toc337733367" w:history="1">
        <w:r w:rsidR="00C108DA" w:rsidRPr="00C90E0E">
          <w:rPr>
            <w:rStyle w:val="Hyperlink"/>
            <w:rFonts w:ascii="Times New Roman" w:hAnsi="Times New Roman" w:cs="Times New Roman"/>
            <w:noProof/>
            <w:sz w:val="24"/>
            <w:szCs w:val="24"/>
          </w:rPr>
          <w:t>Figure 3: Possible infographic showing level of deterioration of bell towers</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_Toc337733367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15</w:t>
        </w:r>
        <w:r w:rsidR="00C108DA"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r:id="rId15" w:anchor="_Toc337733368" w:history="1">
        <w:r w:rsidR="00C108DA" w:rsidRPr="00C90E0E">
          <w:rPr>
            <w:rStyle w:val="Hyperlink"/>
            <w:rFonts w:ascii="Times New Roman" w:hAnsi="Times New Roman" w:cs="Times New Roman"/>
            <w:noProof/>
            <w:sz w:val="24"/>
            <w:szCs w:val="24"/>
          </w:rPr>
          <w:t>Figure 4: Tower of Finale Emilia after earthquake</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_Toc337733368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16</w:t>
        </w:r>
        <w:r w:rsidR="00C108DA"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w:anchor="_Toc337733369" w:history="1">
        <w:r w:rsidR="00C108DA" w:rsidRPr="00C90E0E">
          <w:rPr>
            <w:rStyle w:val="Hyperlink"/>
            <w:rFonts w:ascii="Times New Roman" w:hAnsi="Times New Roman" w:cs="Times New Roman"/>
            <w:noProof/>
            <w:sz w:val="24"/>
            <w:szCs w:val="24"/>
          </w:rPr>
          <w:t>Figure 5: "Bell Master" page from 2004 Database</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_Toc337733369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20</w:t>
        </w:r>
        <w:r w:rsidR="00C108DA"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w:anchor="_Toc337733370" w:history="1">
        <w:r w:rsidR="00C108DA" w:rsidRPr="00C90E0E">
          <w:rPr>
            <w:rStyle w:val="Hyperlink"/>
            <w:rFonts w:ascii="Times New Roman" w:hAnsi="Times New Roman" w:cs="Times New Roman"/>
            <w:noProof/>
            <w:sz w:val="24"/>
            <w:szCs w:val="24"/>
          </w:rPr>
          <w:t>Figure 6: Chiesa di S. Geremia e Lucia Q1 video</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_Toc337733370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20</w:t>
        </w:r>
        <w:r w:rsidR="00C108DA"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w:anchor="_Toc337733371" w:history="1">
        <w:r w:rsidR="00C108DA" w:rsidRPr="00C90E0E">
          <w:rPr>
            <w:rStyle w:val="Hyperlink"/>
            <w:rFonts w:ascii="Times New Roman" w:hAnsi="Times New Roman" w:cs="Times New Roman"/>
            <w:noProof/>
            <w:sz w:val="24"/>
            <w:szCs w:val="24"/>
          </w:rPr>
          <w:t>Figure 7: Map of Bell Towers in Venice</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_Toc337733371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21</w:t>
        </w:r>
        <w:r w:rsidR="00C108DA"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w:anchor="_Toc337733372" w:history="1">
        <w:r w:rsidR="00C108DA" w:rsidRPr="00C90E0E">
          <w:rPr>
            <w:rStyle w:val="Hyperlink"/>
            <w:rFonts w:ascii="Times New Roman" w:hAnsi="Times New Roman" w:cs="Times New Roman"/>
            <w:noProof/>
            <w:sz w:val="24"/>
            <w:szCs w:val="24"/>
          </w:rPr>
          <w:t>Figure 8: An example of a Smartphone running our application</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_Toc337733372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25</w:t>
        </w:r>
        <w:r w:rsidR="00C108DA"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w:anchor="_Toc337733373" w:history="1">
        <w:r w:rsidR="00C108DA" w:rsidRPr="00C90E0E">
          <w:rPr>
            <w:rStyle w:val="Hyperlink"/>
            <w:rFonts w:ascii="Times New Roman" w:hAnsi="Times New Roman" w:cs="Times New Roman"/>
            <w:noProof/>
            <w:sz w:val="24"/>
            <w:szCs w:val="24"/>
          </w:rPr>
          <w:t>Figure 9: An example of how our application will appear to the user</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_Toc337733373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27</w:t>
        </w:r>
        <w:r w:rsidR="00C108DA" w:rsidRPr="00C90E0E">
          <w:rPr>
            <w:rFonts w:ascii="Times New Roman" w:hAnsi="Times New Roman" w:cs="Times New Roman"/>
            <w:noProof/>
            <w:webHidden/>
            <w:sz w:val="24"/>
            <w:szCs w:val="24"/>
          </w:rPr>
          <w:fldChar w:fldCharType="end"/>
        </w:r>
      </w:hyperlink>
    </w:p>
    <w:p w:rsidR="00C108DA" w:rsidRPr="00C90E0E" w:rsidRDefault="004660E4">
      <w:pPr>
        <w:pStyle w:val="TableofFigures"/>
        <w:tabs>
          <w:tab w:val="right" w:leader="dot" w:pos="9350"/>
        </w:tabs>
        <w:rPr>
          <w:rFonts w:ascii="Times New Roman" w:hAnsi="Times New Roman" w:cs="Times New Roman"/>
          <w:noProof/>
          <w:sz w:val="24"/>
          <w:szCs w:val="24"/>
        </w:rPr>
      </w:pPr>
      <w:hyperlink w:anchor="_Toc337733374" w:history="1">
        <w:r w:rsidR="00C108DA" w:rsidRPr="00C90E0E">
          <w:rPr>
            <w:rStyle w:val="Hyperlink"/>
            <w:rFonts w:ascii="Times New Roman" w:hAnsi="Times New Roman" w:cs="Times New Roman"/>
            <w:noProof/>
            <w:sz w:val="24"/>
            <w:szCs w:val="24"/>
          </w:rPr>
          <w:t>Figure 10: Graphical representation of our product</w:t>
        </w:r>
        <w:r w:rsidR="00C108DA" w:rsidRPr="00C90E0E">
          <w:rPr>
            <w:rFonts w:ascii="Times New Roman" w:hAnsi="Times New Roman" w:cs="Times New Roman"/>
            <w:noProof/>
            <w:webHidden/>
            <w:sz w:val="24"/>
            <w:szCs w:val="24"/>
          </w:rPr>
          <w:tab/>
        </w:r>
        <w:r w:rsidR="00C108DA" w:rsidRPr="00C90E0E">
          <w:rPr>
            <w:rFonts w:ascii="Times New Roman" w:hAnsi="Times New Roman" w:cs="Times New Roman"/>
            <w:noProof/>
            <w:webHidden/>
            <w:sz w:val="24"/>
            <w:szCs w:val="24"/>
          </w:rPr>
          <w:fldChar w:fldCharType="begin"/>
        </w:r>
        <w:r w:rsidR="00C108DA" w:rsidRPr="00C90E0E">
          <w:rPr>
            <w:rFonts w:ascii="Times New Roman" w:hAnsi="Times New Roman" w:cs="Times New Roman"/>
            <w:noProof/>
            <w:webHidden/>
            <w:sz w:val="24"/>
            <w:szCs w:val="24"/>
          </w:rPr>
          <w:instrText xml:space="preserve"> PAGEREF _Toc337733374 \h </w:instrText>
        </w:r>
        <w:r w:rsidR="00C108DA" w:rsidRPr="00C90E0E">
          <w:rPr>
            <w:rFonts w:ascii="Times New Roman" w:hAnsi="Times New Roman" w:cs="Times New Roman"/>
            <w:noProof/>
            <w:webHidden/>
            <w:sz w:val="24"/>
            <w:szCs w:val="24"/>
          </w:rPr>
        </w:r>
        <w:r w:rsidR="00C108DA" w:rsidRPr="00C90E0E">
          <w:rPr>
            <w:rFonts w:ascii="Times New Roman" w:hAnsi="Times New Roman" w:cs="Times New Roman"/>
            <w:noProof/>
            <w:webHidden/>
            <w:sz w:val="24"/>
            <w:szCs w:val="24"/>
          </w:rPr>
          <w:fldChar w:fldCharType="separate"/>
        </w:r>
        <w:r w:rsidR="00C108DA" w:rsidRPr="00C90E0E">
          <w:rPr>
            <w:rFonts w:ascii="Times New Roman" w:hAnsi="Times New Roman" w:cs="Times New Roman"/>
            <w:noProof/>
            <w:webHidden/>
            <w:sz w:val="24"/>
            <w:szCs w:val="24"/>
          </w:rPr>
          <w:t>27</w:t>
        </w:r>
        <w:r w:rsidR="00C108DA" w:rsidRPr="00C90E0E">
          <w:rPr>
            <w:rFonts w:ascii="Times New Roman" w:hAnsi="Times New Roman" w:cs="Times New Roman"/>
            <w:noProof/>
            <w:webHidden/>
            <w:sz w:val="24"/>
            <w:szCs w:val="24"/>
          </w:rPr>
          <w:fldChar w:fldCharType="end"/>
        </w:r>
      </w:hyperlink>
    </w:p>
    <w:p w:rsidR="002A4305" w:rsidRPr="00C90E0E" w:rsidRDefault="00C108DA">
      <w:pPr>
        <w:rPr>
          <w:rFonts w:ascii="Times New Roman" w:hAnsi="Times New Roman" w:cs="Times New Roman"/>
          <w:sz w:val="24"/>
          <w:szCs w:val="24"/>
        </w:rPr>
      </w:pPr>
      <w:r w:rsidRPr="00C90E0E">
        <w:rPr>
          <w:rFonts w:ascii="Times New Roman" w:hAnsi="Times New Roman" w:cs="Times New Roman"/>
          <w:sz w:val="24"/>
          <w:szCs w:val="24"/>
        </w:rPr>
        <w:fldChar w:fldCharType="end"/>
      </w:r>
      <w:r w:rsidR="005B4738" w:rsidRPr="00C90E0E">
        <w:rPr>
          <w:rFonts w:ascii="Times New Roman" w:hAnsi="Times New Roman" w:cs="Times New Roman"/>
          <w:sz w:val="24"/>
          <w:szCs w:val="24"/>
        </w:rPr>
        <w:br w:type="page"/>
      </w:r>
    </w:p>
    <w:p w:rsidR="002A4305" w:rsidRPr="00C90E0E" w:rsidRDefault="002A4305">
      <w:pPr>
        <w:rPr>
          <w:rFonts w:ascii="Times New Roman" w:hAnsi="Times New Roman" w:cs="Times New Roman"/>
          <w:sz w:val="24"/>
          <w:szCs w:val="24"/>
        </w:rPr>
      </w:pPr>
    </w:p>
    <w:p w:rsidR="002A4305" w:rsidRPr="00C90E0E" w:rsidRDefault="005B4738" w:rsidP="00C90E0E">
      <w:pPr>
        <w:pStyle w:val="Heading1"/>
      </w:pPr>
      <w:bookmarkStart w:id="1" w:name="_Toc342920949"/>
      <w:r w:rsidRPr="00C90E0E">
        <w:t>1.0 INTRODUCTION</w:t>
      </w:r>
      <w:bookmarkEnd w:id="1"/>
    </w:p>
    <w:p w:rsidR="002A4305" w:rsidRPr="00C90E0E" w:rsidRDefault="005B4738">
      <w:pPr>
        <w:ind w:firstLine="480"/>
        <w:rPr>
          <w:rFonts w:ascii="Times New Roman" w:hAnsi="Times New Roman" w:cs="Times New Roman"/>
          <w:sz w:val="24"/>
          <w:szCs w:val="24"/>
        </w:rPr>
      </w:pPr>
      <w:r w:rsidRPr="00C90E0E">
        <w:rPr>
          <w:rFonts w:ascii="Times New Roman" w:hAnsi="Times New Roman" w:cs="Times New Roman"/>
          <w:noProof/>
          <w:sz w:val="24"/>
          <w:szCs w:val="24"/>
        </w:rPr>
        <w:drawing>
          <wp:anchor distT="0" distB="0" distL="0" distR="0" simplePos="0" relativeHeight="251660288" behindDoc="0" locked="0" layoutInCell="0" hidden="0" allowOverlap="0" wp14:anchorId="2D6DAB85" wp14:editId="6359D8C4">
            <wp:simplePos x="0" y="0"/>
            <wp:positionH relativeFrom="margin">
              <wp:posOffset>4245610</wp:posOffset>
            </wp:positionH>
            <wp:positionV relativeFrom="paragraph">
              <wp:posOffset>895985</wp:posOffset>
            </wp:positionV>
            <wp:extent cx="1743710" cy="2299970"/>
            <wp:effectExtent l="0" t="0" r="8890" b="5080"/>
            <wp:wrapSquare wrapText="bothSides"/>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6"/>
                    <a:stretch>
                      <a:fillRect/>
                    </a:stretch>
                  </pic:blipFill>
                  <pic:spPr>
                    <a:xfrm>
                      <a:off x="0" y="0"/>
                      <a:ext cx="1743710" cy="2299970"/>
                    </a:xfrm>
                    <a:prstGeom prst="rect">
                      <a:avLst/>
                    </a:prstGeom>
                  </pic:spPr>
                </pic:pic>
              </a:graphicData>
            </a:graphic>
          </wp:anchor>
        </w:drawing>
      </w:r>
      <w:r w:rsidRPr="00C90E0E">
        <w:rPr>
          <w:rFonts w:ascii="Times New Roman" w:hAnsi="Times New Roman" w:cs="Times New Roman"/>
          <w:sz w:val="24"/>
          <w:szCs w:val="24"/>
        </w:rPr>
        <w:t>Bells are one of the few simple objects that have withstood the test of time and have held an important position in cultures across the world. They have been used as alarms for fire or incoming enemies, signals for times of worship and death, and have even been rung in order to lift spells.</w:t>
      </w:r>
      <w:r w:rsidRPr="00C90E0E">
        <w:rPr>
          <w:rFonts w:ascii="Times New Roman" w:hAnsi="Times New Roman" w:cs="Times New Roman"/>
          <w:sz w:val="24"/>
          <w:szCs w:val="24"/>
          <w:vertAlign w:val="superscript"/>
        </w:rPr>
        <w:footnoteReference w:id="1"/>
      </w:r>
      <w:r w:rsidRPr="00C90E0E">
        <w:rPr>
          <w:rFonts w:ascii="Times New Roman" w:hAnsi="Times New Roman" w:cs="Times New Roman"/>
          <w:sz w:val="24"/>
          <w:szCs w:val="24"/>
        </w:rPr>
        <w:t xml:space="preserve">  Since they served such crucial purposes, it was essential for bells to be heard over great distances. With bells positioned high up in bell towers, entire communities could hear them ringing. Unfortunately the development of new methods of communication has stripped these aging devices of many of their important functions.  Bells, though not as significant a method of communication as before, still represent a great era of history. Since they are not being used, bell towers have been neglected and ignored resulting in the damage of precious artwork on the bells inside.  </w:t>
      </w:r>
      <w:commentRangeStart w:id="2"/>
      <w:r w:rsidRPr="00C90E0E">
        <w:rPr>
          <w:rFonts w:ascii="Times New Roman" w:hAnsi="Times New Roman" w:cs="Times New Roman"/>
          <w:sz w:val="24"/>
          <w:szCs w:val="24"/>
        </w:rPr>
        <w:t>Being a physical record of societal and technological advancement, it is important to preserve bells.</w:t>
      </w:r>
      <w:r w:rsidRPr="00C90E0E">
        <w:rPr>
          <w:rFonts w:ascii="Times New Roman" w:hAnsi="Times New Roman" w:cs="Times New Roman"/>
          <w:sz w:val="24"/>
          <w:szCs w:val="24"/>
          <w:vertAlign w:val="superscript"/>
        </w:rPr>
        <w:footnoteReference w:id="2"/>
      </w:r>
      <w:r w:rsidRPr="00C90E0E">
        <w:rPr>
          <w:rFonts w:ascii="Times New Roman" w:hAnsi="Times New Roman" w:cs="Times New Roman"/>
          <w:sz w:val="24"/>
          <w:szCs w:val="24"/>
        </w:rPr>
        <w:t> </w:t>
      </w:r>
      <w:commentRangeEnd w:id="2"/>
      <w:r w:rsidR="002028EC">
        <w:rPr>
          <w:rStyle w:val="CommentReference"/>
        </w:rPr>
        <w:commentReference w:id="2"/>
      </w:r>
    </w:p>
    <w:p w:rsidR="002A4305" w:rsidRPr="00C90E0E" w:rsidRDefault="005B4738">
      <w:pPr>
        <w:ind w:firstLine="720"/>
        <w:rPr>
          <w:rFonts w:ascii="Times New Roman" w:hAnsi="Times New Roman" w:cs="Times New Roman"/>
          <w:sz w:val="24"/>
          <w:szCs w:val="24"/>
        </w:rPr>
      </w:pPr>
      <w:r w:rsidRPr="00C90E0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8DDD40A" wp14:editId="411C2846">
                <wp:simplePos x="0" y="0"/>
                <wp:positionH relativeFrom="column">
                  <wp:posOffset>4189730</wp:posOffset>
                </wp:positionH>
                <wp:positionV relativeFrom="paragraph">
                  <wp:posOffset>243205</wp:posOffset>
                </wp:positionV>
                <wp:extent cx="1743710" cy="327025"/>
                <wp:effectExtent l="0" t="0" r="8890" b="0"/>
                <wp:wrapSquare wrapText="bothSides"/>
                <wp:docPr id="45" name="Text Box 45"/>
                <wp:cNvGraphicFramePr/>
                <a:graphic xmlns:a="http://schemas.openxmlformats.org/drawingml/2006/main">
                  <a:graphicData uri="http://schemas.microsoft.com/office/word/2010/wordprocessingShape">
                    <wps:wsp>
                      <wps:cNvSpPr txBox="1"/>
                      <wps:spPr>
                        <a:xfrm>
                          <a:off x="0" y="0"/>
                          <a:ext cx="1743710" cy="327025"/>
                        </a:xfrm>
                        <a:prstGeom prst="rect">
                          <a:avLst/>
                        </a:prstGeom>
                        <a:solidFill>
                          <a:prstClr val="white"/>
                        </a:solidFill>
                        <a:ln>
                          <a:noFill/>
                        </a:ln>
                        <a:effectLst/>
                      </wps:spPr>
                      <wps:txbx>
                        <w:txbxContent>
                          <w:p w:rsidR="006F215C" w:rsidRPr="00B504F4" w:rsidRDefault="006F215C" w:rsidP="005B4738">
                            <w:pPr>
                              <w:pStyle w:val="Caption"/>
                              <w:rPr>
                                <w:noProof/>
                                <w:color w:val="000000"/>
                                <w:sz w:val="24"/>
                              </w:rPr>
                            </w:pPr>
                            <w:bookmarkStart w:id="3" w:name="_Toc337733365"/>
                            <w:r>
                              <w:t xml:space="preserve">Figure </w:t>
                            </w:r>
                            <w:fldSimple w:instr=" SEQ Figure \* ARABIC ">
                              <w:r>
                                <w:rPr>
                                  <w:noProof/>
                                </w:rPr>
                                <w:t>1</w:t>
                              </w:r>
                            </w:fldSimple>
                            <w:r>
                              <w:t>: An example of a pristine bell from the 2004 WPI project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5" o:spid="_x0000_s1026" type="#_x0000_t202" style="position:absolute;left:0;text-align:left;margin-left:329.9pt;margin-top:19.15pt;width:137.3pt;height:25.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" stroked="f">
                <v:textbox inset="0,0,0,0">
                  <w:txbxContent>
                    <w:p w:rsidR="00053832" w:rsidRPr="00B504F4" w:rsidRDefault="00053832" w:rsidP="005B4738">
                      <w:pPr>
                        <w:pStyle w:val="Caption"/>
                        <w:rPr>
                          <w:noProof/>
                          <w:color w:val="000000"/>
                          <w:sz w:val="24"/>
                        </w:rPr>
                      </w:pPr>
                      <w:bookmarkStart w:id="2" w:name="_Toc337733365"/>
                      <w:r>
                        <w:t xml:space="preserve">Figure </w:t>
                      </w:r>
                      <w:r>
                        <w:fldChar w:fldCharType="begin"/>
                      </w:r>
                      <w:r>
                        <w:instrText xml:space="preserve"> SEQ Figure \* ARABIC </w:instrText>
                      </w:r>
                      <w:r>
                        <w:fldChar w:fldCharType="separate"/>
                      </w:r>
                      <w:r>
                        <w:rPr>
                          <w:noProof/>
                        </w:rPr>
                        <w:t>1</w:t>
                      </w:r>
                      <w:r>
                        <w:rPr>
                          <w:noProof/>
                        </w:rPr>
                        <w:fldChar w:fldCharType="end"/>
                      </w:r>
                      <w:r>
                        <w:t>: An example of a pristine bell from the 2004 WPI project</w:t>
                      </w:r>
                      <w:bookmarkEnd w:id="2"/>
                    </w:p>
                  </w:txbxContent>
                </v:textbox>
                <w10:wrap type="square"/>
              </v:shape>
            </w:pict>
          </mc:Fallback>
        </mc:AlternateContent>
      </w:r>
      <w:r w:rsidRPr="00C90E0E">
        <w:rPr>
          <w:rFonts w:ascii="Times New Roman" w:hAnsi="Times New Roman" w:cs="Times New Roman"/>
          <w:sz w:val="24"/>
          <w:szCs w:val="24"/>
        </w:rPr>
        <w:t xml:space="preserve">Like bells found in other cities, the bells of Venice have lost most of their significance and thus their ability to captivate an audience.  The increasing neglect of bell towers has left many bells in bad shape, some bell towers in a state of disrepair, and in extreme circumstances some towers near collapse.  Even bell ringing, once an art form in itself, has been largely replaced by automated systems reducing what little human interaction the bells received in recent history.  Left alone to combat the harsh elements of Venice, the bells will continue to degrade and if left unchecked the damage to these pieces of art and history could be more than dollars and cents. When Venice was inducted as a cultural heritage site, </w:t>
      </w:r>
      <w:r w:rsidR="003A677D" w:rsidRPr="00C90E0E">
        <w:rPr>
          <w:rFonts w:ascii="Times New Roman" w:hAnsi="Times New Roman" w:cs="Times New Roman"/>
          <w:sz w:val="24"/>
          <w:szCs w:val="24"/>
        </w:rPr>
        <w:t>the United Nations Educational, Scientific and Cultural Organization (</w:t>
      </w:r>
      <w:r w:rsidRPr="00C90E0E">
        <w:rPr>
          <w:rFonts w:ascii="Times New Roman" w:hAnsi="Times New Roman" w:cs="Times New Roman"/>
          <w:sz w:val="24"/>
          <w:szCs w:val="24"/>
        </w:rPr>
        <w:t>UNESCO</w:t>
      </w:r>
      <w:r w:rsidR="003A677D" w:rsidRPr="00C90E0E">
        <w:rPr>
          <w:rFonts w:ascii="Times New Roman" w:hAnsi="Times New Roman" w:cs="Times New Roman"/>
          <w:sz w:val="24"/>
          <w:szCs w:val="24"/>
        </w:rPr>
        <w:t>)</w:t>
      </w:r>
      <w:r w:rsidRPr="00C90E0E">
        <w:rPr>
          <w:rFonts w:ascii="Times New Roman" w:hAnsi="Times New Roman" w:cs="Times New Roman"/>
          <w:sz w:val="24"/>
          <w:szCs w:val="24"/>
        </w:rPr>
        <w:t xml:space="preserve"> endorsed the conservation of Venetian culture, which the organization believes to be an “irreplaceable source of life and inspiration.”</w:t>
      </w:r>
      <w:r w:rsidRPr="00C90E0E">
        <w:rPr>
          <w:rFonts w:ascii="Times New Roman" w:hAnsi="Times New Roman" w:cs="Times New Roman"/>
          <w:sz w:val="24"/>
          <w:szCs w:val="24"/>
          <w:vertAlign w:val="superscript"/>
        </w:rPr>
        <w:footnoteReference w:id="3"/>
      </w:r>
      <w:r w:rsidRPr="00C90E0E">
        <w:rPr>
          <w:rFonts w:ascii="Times New Roman" w:hAnsi="Times New Roman" w:cs="Times New Roman"/>
          <w:sz w:val="24"/>
          <w:szCs w:val="24"/>
        </w:rPr>
        <w:t xml:space="preserve">  Therefore, with the guidance of UNESCO’s ideals we are charged with the difficult task of creating a context for people to care about the bells once more.</w:t>
      </w:r>
    </w:p>
    <w:p w:rsidR="002A4305" w:rsidRPr="00C90E0E" w:rsidRDefault="005B4738">
      <w:pPr>
        <w:ind w:firstLine="720"/>
        <w:rPr>
          <w:rFonts w:ascii="Times New Roman" w:hAnsi="Times New Roman" w:cs="Times New Roman"/>
          <w:sz w:val="24"/>
          <w:szCs w:val="24"/>
        </w:rPr>
      </w:pPr>
      <w:r w:rsidRPr="00C90E0E">
        <w:rPr>
          <w:rFonts w:ascii="Times New Roman" w:hAnsi="Times New Roman" w:cs="Times New Roman"/>
          <w:sz w:val="24"/>
          <w:szCs w:val="24"/>
        </w:rPr>
        <w:t xml:space="preserve">Indifference is the major issue preventing the bells of Venice from being appreciated.  The majority of bell towers are inaccessible to the public which severely limits any direct contact with Venetians and tourists.  Denied to the public and hidden away in tall towers, </w:t>
      </w:r>
      <w:r w:rsidRPr="00C90E0E">
        <w:rPr>
          <w:rFonts w:ascii="Times New Roman" w:hAnsi="Times New Roman" w:cs="Times New Roman"/>
          <w:sz w:val="24"/>
          <w:szCs w:val="24"/>
        </w:rPr>
        <w:lastRenderedPageBreak/>
        <w:t>the bells are not intimately incorporated in a person’s daily life making it difficult to encourage people to care about these secluded structures.  The World Heritage Convention recognized the importance of creating a personal investment in tangible culture in order to preserve the local heritage.</w:t>
      </w:r>
      <w:r w:rsidRPr="00C90E0E">
        <w:rPr>
          <w:rFonts w:ascii="Times New Roman" w:hAnsi="Times New Roman" w:cs="Times New Roman"/>
          <w:sz w:val="24"/>
          <w:szCs w:val="24"/>
          <w:vertAlign w:val="superscript"/>
        </w:rPr>
        <w:footnoteReference w:id="4"/>
      </w:r>
      <w:r w:rsidRPr="00C90E0E">
        <w:rPr>
          <w:rFonts w:ascii="Times New Roman" w:hAnsi="Times New Roman" w:cs="Times New Roman"/>
          <w:sz w:val="24"/>
          <w:szCs w:val="24"/>
        </w:rPr>
        <w:t xml:space="preserve">  Although the preservation of bells and bell towers</w:t>
      </w:r>
      <w:r w:rsidR="003A677D" w:rsidRPr="00C90E0E">
        <w:rPr>
          <w:rFonts w:ascii="Times New Roman" w:hAnsi="Times New Roman" w:cs="Times New Roman"/>
          <w:sz w:val="24"/>
          <w:szCs w:val="24"/>
        </w:rPr>
        <w:t xml:space="preserve"> has not been a priority for UNESCO, their goals and </w:t>
      </w:r>
      <w:r w:rsidRPr="00C90E0E">
        <w:rPr>
          <w:rFonts w:ascii="Times New Roman" w:hAnsi="Times New Roman" w:cs="Times New Roman"/>
          <w:sz w:val="24"/>
          <w:szCs w:val="24"/>
        </w:rPr>
        <w:t>the goals of the Venice Project Center in preserving culture and educating the public have been similar.</w:t>
      </w:r>
    </w:p>
    <w:p w:rsidR="002A4305" w:rsidRPr="00C90E0E" w:rsidRDefault="005B4738">
      <w:pPr>
        <w:ind w:firstLine="720"/>
        <w:rPr>
          <w:rFonts w:ascii="Times New Roman" w:hAnsi="Times New Roman" w:cs="Times New Roman"/>
          <w:sz w:val="24"/>
          <w:szCs w:val="24"/>
        </w:rPr>
      </w:pPr>
      <w:r w:rsidRPr="00C90E0E">
        <w:rPr>
          <w:rFonts w:ascii="Times New Roman" w:hAnsi="Times New Roman" w:cs="Times New Roman"/>
          <w:sz w:val="24"/>
          <w:szCs w:val="24"/>
        </w:rPr>
        <w:t xml:space="preserve">To address these issues, research was conducted in 94’, 95’, 96’, 97’and 04’ by the Venice Project Center to preserve some data about the bell towers in Venice.  The Project Center began studying bells in 1994 when the first project produced and tested a methodology for the collection of data on ten bell towers. In the following year, the next group was able to improve upon the methodology and study twenty-three more towers. In 1995, 1996, and 1997, </w:t>
      </w:r>
      <w:proofErr w:type="spellStart"/>
      <w:r w:rsidRPr="00C90E0E">
        <w:rPr>
          <w:rFonts w:ascii="Times New Roman" w:hAnsi="Times New Roman" w:cs="Times New Roman"/>
          <w:sz w:val="24"/>
          <w:szCs w:val="24"/>
        </w:rPr>
        <w:t>Earthwatch</w:t>
      </w:r>
      <w:proofErr w:type="spellEnd"/>
      <w:r w:rsidRPr="00C90E0E">
        <w:rPr>
          <w:rFonts w:ascii="Times New Roman" w:hAnsi="Times New Roman" w:cs="Times New Roman"/>
          <w:sz w:val="24"/>
          <w:szCs w:val="24"/>
        </w:rPr>
        <w:t xml:space="preserve"> volunteers were recruited to use the methodology of the previous first two projects to collect data and record videos. Bells were revisited in 2004, when a group developed a Microsoft Access database and collected and updated new and past information. Most of the past work on this topic has had to do with bell towers, not bells. Due to changing technology, the video captured by </w:t>
      </w:r>
      <w:proofErr w:type="spellStart"/>
      <w:r w:rsidRPr="00C90E0E">
        <w:rPr>
          <w:rFonts w:ascii="Times New Roman" w:hAnsi="Times New Roman" w:cs="Times New Roman"/>
          <w:sz w:val="24"/>
          <w:szCs w:val="24"/>
        </w:rPr>
        <w:t>Earthwatch</w:t>
      </w:r>
      <w:proofErr w:type="spellEnd"/>
      <w:r w:rsidRPr="00C90E0E">
        <w:rPr>
          <w:rFonts w:ascii="Times New Roman" w:hAnsi="Times New Roman" w:cs="Times New Roman"/>
          <w:sz w:val="24"/>
          <w:szCs w:val="24"/>
        </w:rPr>
        <w:t xml:space="preserve"> volunteers and the 2004 project is often incorrectly labeled and poor quality by present standards. Also, no project has yet to study all standing towers or bells in Venice. Most importantly, data from these projects are neither up-to-date nor located in a publicly accessible database.</w:t>
      </w:r>
    </w:p>
    <w:p w:rsidR="002A4305" w:rsidRPr="00C90E0E" w:rsidRDefault="005B4738">
      <w:pPr>
        <w:ind w:firstLine="720"/>
        <w:rPr>
          <w:rFonts w:ascii="Times New Roman" w:hAnsi="Times New Roman" w:cs="Times New Roman"/>
          <w:sz w:val="24"/>
          <w:szCs w:val="24"/>
        </w:rPr>
      </w:pPr>
      <w:r w:rsidRPr="00C90E0E">
        <w:rPr>
          <w:rFonts w:ascii="Times New Roman" w:hAnsi="Times New Roman" w:cs="Times New Roman"/>
          <w:sz w:val="24"/>
          <w:szCs w:val="24"/>
        </w:rPr>
        <w:t>The goal of this project is to prevent the bells from losing significance as a part of Venice’s material culture by eliminating the knowledge gap. Building upon the efforts of previous Venice bell teams, we standardize</w:t>
      </w:r>
      <w:r w:rsidR="00047062">
        <w:rPr>
          <w:rFonts w:ascii="Times New Roman" w:hAnsi="Times New Roman" w:cs="Times New Roman"/>
          <w:sz w:val="24"/>
          <w:szCs w:val="24"/>
        </w:rPr>
        <w:t>d</w:t>
      </w:r>
      <w:r w:rsidRPr="00C90E0E">
        <w:rPr>
          <w:rFonts w:ascii="Times New Roman" w:hAnsi="Times New Roman" w:cs="Times New Roman"/>
          <w:sz w:val="24"/>
          <w:szCs w:val="24"/>
        </w:rPr>
        <w:t xml:space="preserve"> the data by visiting and documenting bells and bell towers that ha</w:t>
      </w:r>
      <w:r w:rsidR="00047062">
        <w:rPr>
          <w:rFonts w:ascii="Times New Roman" w:hAnsi="Times New Roman" w:cs="Times New Roman"/>
          <w:sz w:val="24"/>
          <w:szCs w:val="24"/>
        </w:rPr>
        <w:t>d</w:t>
      </w:r>
      <w:r w:rsidRPr="00C90E0E">
        <w:rPr>
          <w:rFonts w:ascii="Times New Roman" w:hAnsi="Times New Roman" w:cs="Times New Roman"/>
          <w:sz w:val="24"/>
          <w:szCs w:val="24"/>
        </w:rPr>
        <w:t xml:space="preserve"> not been </w:t>
      </w:r>
      <w:r w:rsidR="004D3D6A">
        <w:rPr>
          <w:rFonts w:ascii="Times New Roman" w:hAnsi="Times New Roman" w:cs="Times New Roman"/>
          <w:sz w:val="24"/>
          <w:szCs w:val="24"/>
        </w:rPr>
        <w:t>recently</w:t>
      </w:r>
      <w:r w:rsidRPr="00C90E0E">
        <w:rPr>
          <w:rFonts w:ascii="Times New Roman" w:hAnsi="Times New Roman" w:cs="Times New Roman"/>
          <w:sz w:val="24"/>
          <w:szCs w:val="24"/>
        </w:rPr>
        <w:t xml:space="preserve"> surveyed and updating information when their existing data </w:t>
      </w:r>
      <w:r w:rsidR="00047062">
        <w:rPr>
          <w:rFonts w:ascii="Times New Roman" w:hAnsi="Times New Roman" w:cs="Times New Roman"/>
          <w:sz w:val="24"/>
          <w:szCs w:val="24"/>
        </w:rPr>
        <w:t>was</w:t>
      </w:r>
      <w:r w:rsidRPr="00C90E0E">
        <w:rPr>
          <w:rFonts w:ascii="Times New Roman" w:hAnsi="Times New Roman" w:cs="Times New Roman"/>
          <w:sz w:val="24"/>
          <w:szCs w:val="24"/>
        </w:rPr>
        <w:t xml:space="preserve"> outdated.  Once all</w:t>
      </w:r>
      <w:r w:rsidR="005114FD" w:rsidRPr="00C90E0E">
        <w:rPr>
          <w:rFonts w:ascii="Times New Roman" w:hAnsi="Times New Roman" w:cs="Times New Roman"/>
          <w:sz w:val="24"/>
          <w:szCs w:val="24"/>
        </w:rPr>
        <w:t xml:space="preserve"> data </w:t>
      </w:r>
      <w:r w:rsidR="00047062">
        <w:rPr>
          <w:rFonts w:ascii="Times New Roman" w:hAnsi="Times New Roman" w:cs="Times New Roman"/>
          <w:sz w:val="24"/>
          <w:szCs w:val="24"/>
        </w:rPr>
        <w:t>were</w:t>
      </w:r>
      <w:r w:rsidRPr="00C90E0E">
        <w:rPr>
          <w:rFonts w:ascii="Times New Roman" w:hAnsi="Times New Roman" w:cs="Times New Roman"/>
          <w:sz w:val="24"/>
          <w:szCs w:val="24"/>
        </w:rPr>
        <w:t xml:space="preserve"> compiled it </w:t>
      </w:r>
      <w:r w:rsidR="00047062">
        <w:rPr>
          <w:rFonts w:ascii="Times New Roman" w:hAnsi="Times New Roman" w:cs="Times New Roman"/>
          <w:sz w:val="24"/>
          <w:szCs w:val="24"/>
        </w:rPr>
        <w:t>was</w:t>
      </w:r>
      <w:r w:rsidRPr="00C90E0E">
        <w:rPr>
          <w:rFonts w:ascii="Times New Roman" w:hAnsi="Times New Roman" w:cs="Times New Roman"/>
          <w:sz w:val="24"/>
          <w:szCs w:val="24"/>
        </w:rPr>
        <w:t xml:space="preserve"> organized and inserted into a digital database known as </w:t>
      </w:r>
      <w:proofErr w:type="spellStart"/>
      <w:r w:rsidRPr="00C90E0E">
        <w:rPr>
          <w:rFonts w:ascii="Times New Roman" w:hAnsi="Times New Roman" w:cs="Times New Roman"/>
          <w:sz w:val="24"/>
          <w:szCs w:val="24"/>
        </w:rPr>
        <w:t>Venipedia</w:t>
      </w:r>
      <w:proofErr w:type="spellEnd"/>
      <w:r w:rsidRPr="00C90E0E">
        <w:rPr>
          <w:rFonts w:ascii="Times New Roman" w:hAnsi="Times New Roman" w:cs="Times New Roman"/>
          <w:sz w:val="24"/>
          <w:szCs w:val="24"/>
        </w:rPr>
        <w:t xml:space="preserve">. This contribution </w:t>
      </w:r>
      <w:r w:rsidR="00047062">
        <w:rPr>
          <w:rFonts w:ascii="Times New Roman" w:hAnsi="Times New Roman" w:cs="Times New Roman"/>
          <w:sz w:val="24"/>
          <w:szCs w:val="24"/>
        </w:rPr>
        <w:t>gave</w:t>
      </w:r>
      <w:r w:rsidRPr="00C90E0E">
        <w:rPr>
          <w:rFonts w:ascii="Times New Roman" w:hAnsi="Times New Roman" w:cs="Times New Roman"/>
          <w:sz w:val="24"/>
          <w:szCs w:val="24"/>
        </w:rPr>
        <w:t xml:space="preserve"> the city of Venice a digital form of all its history and current data on bells and bell towers.</w:t>
      </w:r>
    </w:p>
    <w:p w:rsidR="002A4305" w:rsidRPr="00C90E0E" w:rsidRDefault="002A4305">
      <w:pPr>
        <w:rPr>
          <w:rFonts w:ascii="Times New Roman" w:hAnsi="Times New Roman" w:cs="Times New Roman"/>
          <w:sz w:val="24"/>
          <w:szCs w:val="24"/>
        </w:rPr>
      </w:pPr>
    </w:p>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br w:type="page"/>
      </w:r>
    </w:p>
    <w:p w:rsidR="002A4305" w:rsidRPr="00C90E0E" w:rsidRDefault="002A4305">
      <w:pPr>
        <w:rPr>
          <w:rFonts w:ascii="Times New Roman" w:hAnsi="Times New Roman" w:cs="Times New Roman"/>
          <w:sz w:val="24"/>
          <w:szCs w:val="24"/>
        </w:rPr>
      </w:pPr>
    </w:p>
    <w:p w:rsidR="002A4305" w:rsidRPr="00C90E0E" w:rsidRDefault="005B4738" w:rsidP="00C90E0E">
      <w:pPr>
        <w:pStyle w:val="Heading1"/>
      </w:pPr>
      <w:bookmarkStart w:id="4" w:name="_Toc342920950"/>
      <w:r w:rsidRPr="00C90E0E">
        <w:t>2.0 BACKGROUND</w:t>
      </w:r>
      <w:bookmarkEnd w:id="4"/>
    </w:p>
    <w:p w:rsidR="00BD6BEF" w:rsidRPr="00C90E0E" w:rsidRDefault="007274B9" w:rsidP="007274B9">
      <w:pPr>
        <w:ind w:firstLine="720"/>
        <w:rPr>
          <w:rFonts w:ascii="Times New Roman" w:hAnsi="Times New Roman" w:cs="Times New Roman"/>
          <w:sz w:val="24"/>
          <w:szCs w:val="24"/>
        </w:rPr>
      </w:pPr>
      <w:r w:rsidRPr="00C90E0E">
        <w:rPr>
          <w:rFonts w:ascii="Times New Roman" w:hAnsi="Times New Roman" w:cs="Times New Roman"/>
          <w:sz w:val="24"/>
          <w:szCs w:val="24"/>
        </w:rPr>
        <w:t xml:space="preserve">Material Culture is the set of objects that define the social identity of a society. In the case of Venice, bells and bell towers have become a part of this culture because there are so many of them and they both have been considered an art that captures history.  For bells it is in their function, inscriptions, engravings, and sound.  For towers it is in their architecture that characterizes the landscape of Venice. To preserve bells and bell towers, people must not only physically restore them, but document the information in a way that is accessible for anyone. Appreciation precedes action; therefore if people understand the importance of bells to material culture and know of their condition, they will be more willing to make an effort to preserve them. </w:t>
      </w:r>
    </w:p>
    <w:p w:rsidR="00BD6BEF" w:rsidRPr="00C90E0E" w:rsidRDefault="00BD6BEF" w:rsidP="00C90E0E">
      <w:pPr>
        <w:pStyle w:val="Heading2"/>
      </w:pPr>
      <w:bookmarkStart w:id="5" w:name="_Toc342920951"/>
      <w:r w:rsidRPr="00C90E0E">
        <w:t>2.1 Bells</w:t>
      </w:r>
      <w:bookmarkEnd w:id="5"/>
    </w:p>
    <w:p w:rsidR="002A4305" w:rsidRPr="00C90E0E" w:rsidRDefault="005B4738">
      <w:pPr>
        <w:ind w:firstLine="720"/>
        <w:rPr>
          <w:rFonts w:ascii="Times New Roman" w:hAnsi="Times New Roman" w:cs="Times New Roman"/>
          <w:sz w:val="24"/>
          <w:szCs w:val="24"/>
        </w:rPr>
      </w:pPr>
      <w:r w:rsidRPr="00C90E0E">
        <w:rPr>
          <w:rFonts w:ascii="Times New Roman" w:hAnsi="Times New Roman" w:cs="Times New Roman"/>
          <w:sz w:val="24"/>
          <w:szCs w:val="24"/>
        </w:rPr>
        <w:t>Bells exist all over the world. From China to Europe to America, some bells stand high in stately towers so that their tuneful sounds can be heard from the widest possible radius. Before modern times, these bells had more purpose than pure musical entertainment. They were signal</w:t>
      </w:r>
      <w:r w:rsidR="005114FD" w:rsidRPr="00C90E0E">
        <w:rPr>
          <w:rFonts w:ascii="Times New Roman" w:hAnsi="Times New Roman" w:cs="Times New Roman"/>
          <w:sz w:val="24"/>
          <w:szCs w:val="24"/>
        </w:rPr>
        <w:t>s of danger, disaster, and alarm</w:t>
      </w:r>
      <w:r w:rsidRPr="00C90E0E">
        <w:rPr>
          <w:rFonts w:ascii="Times New Roman" w:hAnsi="Times New Roman" w:cs="Times New Roman"/>
          <w:sz w:val="24"/>
          <w:szCs w:val="24"/>
        </w:rPr>
        <w:t>. With improvements in technology and communication, bells are not of the importance they once were, but most people fail to realize that they are a portal to our past. Many bell towers of today were built in medieval times, and were manufactured using a specific set of techniques and materials. The bells of the past were carefully planned out and constructed, without even the most minute detail cast aside. From the precisely tuned pitch, to the carvings on the body, bells were designed by a dedicated artist.</w:t>
      </w:r>
    </w:p>
    <w:p w:rsidR="002A4305" w:rsidRPr="00C90E0E" w:rsidRDefault="005B4738" w:rsidP="00C90E0E">
      <w:pPr>
        <w:pStyle w:val="Heading3"/>
      </w:pPr>
      <w:bookmarkStart w:id="6" w:name="_Toc342920952"/>
      <w:r w:rsidRPr="00C90E0E">
        <w:t>2.1</w:t>
      </w:r>
      <w:r w:rsidR="00BD6BEF" w:rsidRPr="00C90E0E">
        <w:t>.1</w:t>
      </w:r>
      <w:r w:rsidRPr="00C90E0E">
        <w:t xml:space="preserve"> History of Bells</w:t>
      </w:r>
      <w:bookmarkEnd w:id="6"/>
    </w:p>
    <w:p w:rsidR="002A4305" w:rsidRPr="00C90E0E" w:rsidRDefault="005B4738"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The beginning of bells dates back to 132 A.D. in China.</w:t>
      </w:r>
      <w:r w:rsidRPr="00C90E0E">
        <w:rPr>
          <w:rFonts w:ascii="Times New Roman" w:hAnsi="Times New Roman" w:cs="Times New Roman"/>
          <w:sz w:val="24"/>
          <w:szCs w:val="24"/>
          <w:vertAlign w:val="superscript"/>
        </w:rPr>
        <w:footnoteReference w:id="5"/>
      </w:r>
      <w:r w:rsidRPr="00C90E0E">
        <w:rPr>
          <w:rFonts w:ascii="Times New Roman" w:hAnsi="Times New Roman" w:cs="Times New Roman"/>
          <w:sz w:val="24"/>
          <w:szCs w:val="24"/>
        </w:rPr>
        <w:t xml:space="preserve">  The idea came from a Chinese philosopher by the name of Chang </w:t>
      </w:r>
      <w:proofErr w:type="spellStart"/>
      <w:r w:rsidRPr="00C90E0E">
        <w:rPr>
          <w:rFonts w:ascii="Times New Roman" w:hAnsi="Times New Roman" w:cs="Times New Roman"/>
          <w:sz w:val="24"/>
          <w:szCs w:val="24"/>
        </w:rPr>
        <w:t>Heng</w:t>
      </w:r>
      <w:proofErr w:type="spellEnd"/>
      <w:r w:rsidRPr="00C90E0E">
        <w:rPr>
          <w:rFonts w:ascii="Times New Roman" w:hAnsi="Times New Roman" w:cs="Times New Roman"/>
          <w:sz w:val="24"/>
          <w:szCs w:val="24"/>
        </w:rPr>
        <w:t>.  He invented the first known earthquake detector.</w:t>
      </w:r>
      <w:r w:rsidRPr="00C90E0E">
        <w:rPr>
          <w:rFonts w:ascii="Times New Roman" w:hAnsi="Times New Roman" w:cs="Times New Roman"/>
          <w:sz w:val="24"/>
          <w:szCs w:val="24"/>
          <w:vertAlign w:val="superscript"/>
        </w:rPr>
        <w:footnoteReference w:id="6"/>
      </w:r>
      <w:r w:rsidRPr="00C90E0E">
        <w:rPr>
          <w:rFonts w:ascii="Times New Roman" w:hAnsi="Times New Roman" w:cs="Times New Roman"/>
          <w:sz w:val="24"/>
          <w:szCs w:val="24"/>
        </w:rPr>
        <w:t xml:space="preserve">  The structure operated with an internal pendulum mechanism that would swing due to the earth’s tremors. This pendulum would then hit a ball out of one of the structures’ eight openings, not only alerting of an earthquake, but of its direction.</w:t>
      </w:r>
      <w:r w:rsidRPr="00C90E0E">
        <w:rPr>
          <w:rFonts w:ascii="Times New Roman" w:hAnsi="Times New Roman" w:cs="Times New Roman"/>
          <w:sz w:val="24"/>
          <w:szCs w:val="24"/>
          <w:vertAlign w:val="superscript"/>
        </w:rPr>
        <w:footnoteReference w:id="7"/>
      </w:r>
    </w:p>
    <w:p w:rsidR="002A4305" w:rsidRPr="00C90E0E" w:rsidRDefault="005B4738"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Bells then migrated to Europe where they were modified, becoming greatly popular in the medieval time period.</w:t>
      </w:r>
      <w:r w:rsidRPr="00C90E0E">
        <w:rPr>
          <w:rFonts w:ascii="Times New Roman" w:hAnsi="Times New Roman" w:cs="Times New Roman"/>
          <w:sz w:val="24"/>
          <w:szCs w:val="24"/>
          <w:vertAlign w:val="superscript"/>
        </w:rPr>
        <w:footnoteReference w:id="8"/>
      </w:r>
      <w:r w:rsidRPr="00C90E0E">
        <w:rPr>
          <w:rFonts w:ascii="Times New Roman" w:hAnsi="Times New Roman" w:cs="Times New Roman"/>
          <w:sz w:val="24"/>
          <w:szCs w:val="24"/>
        </w:rPr>
        <w:t xml:space="preserve">  When churches in Europe adopted bells, they put them up in steeples to signal churchgoers when to attend mass or when to pray.</w:t>
      </w:r>
      <w:r w:rsidRPr="00C90E0E">
        <w:rPr>
          <w:rFonts w:ascii="Times New Roman" w:hAnsi="Times New Roman" w:cs="Times New Roman"/>
          <w:sz w:val="24"/>
          <w:szCs w:val="24"/>
          <w:vertAlign w:val="superscript"/>
        </w:rPr>
        <w:footnoteReference w:id="9"/>
      </w:r>
      <w:r w:rsidRPr="00C90E0E">
        <w:rPr>
          <w:rFonts w:ascii="Times New Roman" w:hAnsi="Times New Roman" w:cs="Times New Roman"/>
          <w:sz w:val="24"/>
          <w:szCs w:val="24"/>
        </w:rPr>
        <w:t xml:space="preserve"> In modern times, some churches still ring their bells for the same reasons.</w:t>
      </w:r>
    </w:p>
    <w:p w:rsidR="002A4305" w:rsidRPr="00C90E0E" w:rsidRDefault="002A4305">
      <w:pPr>
        <w:ind w:firstLine="720"/>
        <w:rPr>
          <w:rFonts w:ascii="Times New Roman" w:hAnsi="Times New Roman" w:cs="Times New Roman"/>
          <w:sz w:val="24"/>
          <w:szCs w:val="24"/>
        </w:rPr>
      </w:pPr>
    </w:p>
    <w:p w:rsidR="00BD6BEF" w:rsidRPr="00C90E0E" w:rsidRDefault="00BD6BEF" w:rsidP="00C90E0E">
      <w:pPr>
        <w:pStyle w:val="Heading3"/>
      </w:pPr>
      <w:bookmarkStart w:id="7" w:name="_Toc342920953"/>
      <w:r w:rsidRPr="00C90E0E">
        <w:t>2.1.2 The Anatomy of a Bell</w:t>
      </w:r>
      <w:bookmarkEnd w:id="7"/>
    </w:p>
    <w:p w:rsidR="00BD6BEF" w:rsidRPr="00C90E0E" w:rsidRDefault="00BD6BEF" w:rsidP="00BD6BEF">
      <w:pPr>
        <w:rPr>
          <w:rFonts w:ascii="Times New Roman" w:hAnsi="Times New Roman" w:cs="Times New Roman"/>
          <w:sz w:val="24"/>
          <w:szCs w:val="24"/>
        </w:rPr>
      </w:pPr>
      <w:r w:rsidRPr="00C90E0E">
        <w:rPr>
          <w:rFonts w:ascii="Times New Roman" w:hAnsi="Times New Roman" w:cs="Times New Roman"/>
          <w:sz w:val="24"/>
          <w:szCs w:val="24"/>
        </w:rPr>
        <w:tab/>
        <w:t xml:space="preserve">All church bells have similar features. There is the crown, in which the vibrations mostly come from and the shoulder, which is the curvature at the top. The part that induces the sound, in most cases, is the clapper which is the long piece that hangs from the top of the inside of the bell.  When swung it hits the strike point, or </w:t>
      </w:r>
      <w:proofErr w:type="spellStart"/>
      <w:r w:rsidRPr="00C90E0E">
        <w:rPr>
          <w:rFonts w:ascii="Times New Roman" w:hAnsi="Times New Roman" w:cs="Times New Roman"/>
          <w:sz w:val="24"/>
          <w:szCs w:val="24"/>
        </w:rPr>
        <w:t>soundbow</w:t>
      </w:r>
      <w:proofErr w:type="spellEnd"/>
      <w:r w:rsidRPr="00C90E0E">
        <w:rPr>
          <w:rFonts w:ascii="Times New Roman" w:hAnsi="Times New Roman" w:cs="Times New Roman"/>
          <w:sz w:val="24"/>
          <w:szCs w:val="24"/>
        </w:rPr>
        <w:t>, of the bell. Figure 2 below labels the parts discussed.</w:t>
      </w:r>
    </w:p>
    <w:p w:rsidR="00BD6BEF" w:rsidRPr="00C90E0E" w:rsidRDefault="00BD6BEF" w:rsidP="00BD6BEF">
      <w:pPr>
        <w:keepNext/>
        <w:spacing w:after="0" w:line="240" w:lineRule="auto"/>
        <w:jc w:val="center"/>
        <w:rPr>
          <w:rFonts w:ascii="Times New Roman" w:hAnsi="Times New Roman" w:cs="Times New Roman"/>
          <w:color w:val="FF0000"/>
          <w:sz w:val="24"/>
          <w:szCs w:val="24"/>
        </w:rPr>
      </w:pPr>
      <w:r w:rsidRPr="00C90E0E">
        <w:rPr>
          <w:rFonts w:ascii="Times New Roman" w:hAnsi="Times New Roman" w:cs="Times New Roman"/>
          <w:noProof/>
          <w:sz w:val="24"/>
          <w:szCs w:val="24"/>
        </w:rPr>
        <w:drawing>
          <wp:inline distT="0" distB="0" distL="0" distR="0" wp14:anchorId="7041D873" wp14:editId="29199782">
            <wp:extent cx="3582186" cy="2686639"/>
            <wp:effectExtent l="0" t="0" r="0" b="0"/>
            <wp:docPr id="2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tretch>
                      <a:fillRect/>
                    </a:stretch>
                  </pic:blipFill>
                  <pic:spPr>
                    <a:xfrm>
                      <a:off x="0" y="0"/>
                      <a:ext cx="3582186" cy="2686639"/>
                    </a:xfrm>
                    <a:prstGeom prst="rect">
                      <a:avLst/>
                    </a:prstGeom>
                  </pic:spPr>
                </pic:pic>
              </a:graphicData>
            </a:graphic>
          </wp:inline>
        </w:drawing>
      </w:r>
      <w:r w:rsidRPr="00C90E0E">
        <w:rPr>
          <w:rFonts w:ascii="Times New Roman" w:hAnsi="Times New Roman" w:cs="Times New Roman"/>
          <w:sz w:val="24"/>
          <w:szCs w:val="24"/>
        </w:rPr>
        <w:t xml:space="preserve"> </w:t>
      </w:r>
    </w:p>
    <w:p w:rsidR="00BD6BEF" w:rsidRPr="00C90E0E" w:rsidRDefault="00BD6BEF" w:rsidP="00BD6BEF">
      <w:pPr>
        <w:pStyle w:val="Caption"/>
        <w:spacing w:after="0" w:line="240" w:lineRule="auto"/>
        <w:jc w:val="center"/>
        <w:rPr>
          <w:rFonts w:ascii="Times New Roman" w:hAnsi="Times New Roman" w:cs="Times New Roman"/>
          <w:sz w:val="24"/>
          <w:szCs w:val="24"/>
        </w:rPr>
      </w:pPr>
      <w:r w:rsidRPr="00C90E0E">
        <w:rPr>
          <w:rFonts w:ascii="Times New Roman" w:hAnsi="Times New Roman" w:cs="Times New Roman"/>
          <w:sz w:val="24"/>
          <w:szCs w:val="24"/>
        </w:rPr>
        <w:t xml:space="preserve">Figure </w:t>
      </w:r>
      <w:r w:rsidRPr="00C90E0E">
        <w:rPr>
          <w:rFonts w:ascii="Times New Roman" w:hAnsi="Times New Roman" w:cs="Times New Roman"/>
          <w:sz w:val="24"/>
          <w:szCs w:val="24"/>
        </w:rPr>
        <w:fldChar w:fldCharType="begin"/>
      </w:r>
      <w:r w:rsidRPr="00C90E0E">
        <w:rPr>
          <w:rFonts w:ascii="Times New Roman" w:hAnsi="Times New Roman" w:cs="Times New Roman"/>
          <w:sz w:val="24"/>
          <w:szCs w:val="24"/>
        </w:rPr>
        <w:instrText xml:space="preserve"> SEQ Figure \* ARABIC </w:instrText>
      </w:r>
      <w:r w:rsidRPr="00C90E0E">
        <w:rPr>
          <w:rFonts w:ascii="Times New Roman" w:hAnsi="Times New Roman" w:cs="Times New Roman"/>
          <w:sz w:val="24"/>
          <w:szCs w:val="24"/>
        </w:rPr>
        <w:fldChar w:fldCharType="separate"/>
      </w:r>
      <w:r w:rsidR="00E056A4">
        <w:rPr>
          <w:rFonts w:ascii="Times New Roman" w:hAnsi="Times New Roman" w:cs="Times New Roman"/>
          <w:noProof/>
          <w:sz w:val="24"/>
          <w:szCs w:val="24"/>
        </w:rPr>
        <w:t>2</w:t>
      </w:r>
      <w:r w:rsidRPr="00C90E0E">
        <w:rPr>
          <w:rFonts w:ascii="Times New Roman" w:hAnsi="Times New Roman" w:cs="Times New Roman"/>
          <w:sz w:val="24"/>
          <w:szCs w:val="24"/>
        </w:rPr>
        <w:fldChar w:fldCharType="end"/>
      </w:r>
      <w:r w:rsidRPr="00C90E0E">
        <w:rPr>
          <w:rFonts w:ascii="Times New Roman" w:hAnsi="Times New Roman" w:cs="Times New Roman"/>
          <w:sz w:val="24"/>
          <w:szCs w:val="24"/>
        </w:rPr>
        <w:t xml:space="preserve"> Parts of a Bell</w:t>
      </w:r>
    </w:p>
    <w:p w:rsidR="002A4305" w:rsidRPr="00C90E0E" w:rsidRDefault="005B4738" w:rsidP="00C90E0E">
      <w:pPr>
        <w:pStyle w:val="Heading3"/>
      </w:pPr>
      <w:bookmarkStart w:id="8" w:name="_Toc342920954"/>
      <w:r w:rsidRPr="00C90E0E">
        <w:t>2.</w:t>
      </w:r>
      <w:r w:rsidR="00BD6BEF" w:rsidRPr="00C90E0E">
        <w:t>1.3</w:t>
      </w:r>
      <w:r w:rsidRPr="00C90E0E">
        <w:t xml:space="preserve"> Bell Casting/Founding</w:t>
      </w:r>
      <w:bookmarkEnd w:id="8"/>
    </w:p>
    <w:p w:rsidR="00BD6BEF" w:rsidRPr="00C90E0E" w:rsidRDefault="00BD6BEF"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 xml:space="preserve">The casting of bells is a delicate and precise process. The style of a particular bell depends upon the foundry in which it was made, along with the materials that compose it and the period of its creation. </w:t>
      </w:r>
      <w:r w:rsidR="005B4738" w:rsidRPr="00C90E0E">
        <w:rPr>
          <w:rFonts w:ascii="Times New Roman" w:hAnsi="Times New Roman" w:cs="Times New Roman"/>
          <w:sz w:val="24"/>
          <w:szCs w:val="24"/>
        </w:rPr>
        <w:t>Bells have typically been made using the same process for over six centuries.</w:t>
      </w:r>
      <w:r w:rsidR="005B4738" w:rsidRPr="00C90E0E">
        <w:rPr>
          <w:rFonts w:ascii="Times New Roman" w:hAnsi="Times New Roman" w:cs="Times New Roman"/>
          <w:sz w:val="24"/>
          <w:szCs w:val="24"/>
          <w:vertAlign w:val="superscript"/>
        </w:rPr>
        <w:footnoteReference w:id="10"/>
      </w:r>
      <w:r w:rsidR="005B4738" w:rsidRPr="00C90E0E">
        <w:rPr>
          <w:rFonts w:ascii="Times New Roman" w:hAnsi="Times New Roman" w:cs="Times New Roman"/>
          <w:sz w:val="24"/>
          <w:szCs w:val="24"/>
        </w:rPr>
        <w:t xml:space="preserve"> A popular method of bell casting is to use sand-casting.</w:t>
      </w:r>
      <w:r w:rsidR="005B4738" w:rsidRPr="00C90E0E">
        <w:rPr>
          <w:rFonts w:ascii="Times New Roman" w:hAnsi="Times New Roman" w:cs="Times New Roman"/>
          <w:sz w:val="24"/>
          <w:szCs w:val="24"/>
          <w:vertAlign w:val="superscript"/>
        </w:rPr>
        <w:footnoteReference w:id="11"/>
      </w:r>
      <w:r w:rsidR="005B4738" w:rsidRPr="00C90E0E">
        <w:rPr>
          <w:rFonts w:ascii="Times New Roman" w:hAnsi="Times New Roman" w:cs="Times New Roman"/>
          <w:sz w:val="24"/>
          <w:szCs w:val="24"/>
        </w:rPr>
        <w:t xml:space="preserve"> In medieval times, when many bells were being produced</w:t>
      </w:r>
      <w:r w:rsidR="005114FD" w:rsidRPr="00C90E0E">
        <w:rPr>
          <w:rFonts w:ascii="Times New Roman" w:hAnsi="Times New Roman" w:cs="Times New Roman"/>
          <w:sz w:val="24"/>
          <w:szCs w:val="24"/>
        </w:rPr>
        <w:t>,</w:t>
      </w:r>
      <w:r w:rsidR="005B4738" w:rsidRPr="00C90E0E">
        <w:rPr>
          <w:rFonts w:ascii="Times New Roman" w:hAnsi="Times New Roman" w:cs="Times New Roman"/>
          <w:sz w:val="24"/>
          <w:szCs w:val="24"/>
        </w:rPr>
        <w:t xml:space="preserve"> molds were made from clay to make a template for the bells. A bell mold had a center mold and an outer mold, where molten bronze was poured between the two and then allowed to cool to take the shape of a bell.</w:t>
      </w:r>
      <w:r w:rsidR="005B4738" w:rsidRPr="00C90E0E">
        <w:rPr>
          <w:rFonts w:ascii="Times New Roman" w:hAnsi="Times New Roman" w:cs="Times New Roman"/>
          <w:sz w:val="24"/>
          <w:szCs w:val="24"/>
          <w:vertAlign w:val="superscript"/>
        </w:rPr>
        <w:footnoteReference w:id="12"/>
      </w:r>
      <w:r w:rsidR="005B4738" w:rsidRPr="00C90E0E">
        <w:rPr>
          <w:rFonts w:ascii="Times New Roman" w:hAnsi="Times New Roman" w:cs="Times New Roman"/>
          <w:sz w:val="24"/>
          <w:szCs w:val="24"/>
        </w:rPr>
        <w:t xml:space="preserve"> Back in the middle ages, sometimes wooden templates were also used.</w:t>
      </w:r>
      <w:r w:rsidR="005114FD" w:rsidRPr="00C90E0E">
        <w:rPr>
          <w:rFonts w:ascii="Times New Roman" w:hAnsi="Times New Roman" w:cs="Times New Roman"/>
          <w:sz w:val="24"/>
          <w:szCs w:val="24"/>
        </w:rPr>
        <w:t xml:space="preserve">  Through the use of these templates the distinctive shape of the bells was formed.</w:t>
      </w:r>
    </w:p>
    <w:p w:rsidR="00BD6BEF" w:rsidRPr="00C90E0E" w:rsidRDefault="00BD6BEF"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lastRenderedPageBreak/>
        <w:t>The most common material for bells is bronze, an alloy of copper and tin.</w:t>
      </w:r>
      <w:r w:rsidRPr="00C90E0E">
        <w:rPr>
          <w:rFonts w:ascii="Times New Roman" w:hAnsi="Times New Roman" w:cs="Times New Roman"/>
          <w:sz w:val="24"/>
          <w:szCs w:val="24"/>
          <w:vertAlign w:val="superscript"/>
        </w:rPr>
        <w:footnoteReference w:id="13"/>
      </w:r>
      <w:r w:rsidRPr="00C90E0E">
        <w:rPr>
          <w:rFonts w:ascii="Times New Roman" w:hAnsi="Times New Roman" w:cs="Times New Roman"/>
          <w:sz w:val="24"/>
          <w:szCs w:val="24"/>
        </w:rPr>
        <w:t xml:space="preserve"> Very rarely bells were cast in steel and cast iron.</w:t>
      </w:r>
      <w:r w:rsidRPr="00C90E0E">
        <w:rPr>
          <w:rFonts w:ascii="Times New Roman" w:hAnsi="Times New Roman" w:cs="Times New Roman"/>
          <w:sz w:val="24"/>
          <w:szCs w:val="24"/>
          <w:vertAlign w:val="superscript"/>
        </w:rPr>
        <w:footnoteReference w:id="14"/>
      </w:r>
      <w:r w:rsidRPr="00C90E0E">
        <w:rPr>
          <w:rFonts w:ascii="Times New Roman" w:hAnsi="Times New Roman" w:cs="Times New Roman"/>
          <w:sz w:val="24"/>
          <w:szCs w:val="24"/>
        </w:rPr>
        <w:t xml:space="preserve"> This shift in bell materials occurred mainly during times of war, when alloys such as bronze were in short supply since copper was needed in the manufacturing of some weapons.</w:t>
      </w:r>
      <w:r w:rsidRPr="00C90E0E">
        <w:rPr>
          <w:rFonts w:ascii="Times New Roman" w:hAnsi="Times New Roman" w:cs="Times New Roman"/>
          <w:sz w:val="24"/>
          <w:szCs w:val="24"/>
          <w:vertAlign w:val="superscript"/>
        </w:rPr>
        <w:footnoteReference w:id="15"/>
      </w:r>
      <w:r w:rsidRPr="00C90E0E">
        <w:rPr>
          <w:rFonts w:ascii="Times New Roman" w:hAnsi="Times New Roman" w:cs="Times New Roman"/>
          <w:sz w:val="24"/>
          <w:szCs w:val="24"/>
        </w:rPr>
        <w:t xml:space="preserve"> Around 1857 A.D. a combination of iron and carbon, also known as steel, became a material for bell-making. Not soon after it had begun being used it was discarded since the compound was deemed unsuitable for a material of bells. Steel was discarded due to the poor sound quality that it produced, as well as its relatively brief lifespan.</w:t>
      </w:r>
    </w:p>
    <w:p w:rsidR="00BD6BEF" w:rsidRPr="00C90E0E" w:rsidRDefault="00BD6BEF" w:rsidP="00C90E0E">
      <w:pPr>
        <w:pStyle w:val="Heading3"/>
      </w:pPr>
      <w:bookmarkStart w:id="9" w:name="_Toc342920955"/>
      <w:r w:rsidRPr="00C90E0E">
        <w:t>2.1.4 Bell Decoration</w:t>
      </w:r>
      <w:bookmarkEnd w:id="9"/>
    </w:p>
    <w:p w:rsidR="00BD6BEF" w:rsidRPr="00C90E0E" w:rsidRDefault="00BD6BEF" w:rsidP="00BD6BEF">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Most European bells are similar in their decorations, which usually include an inscription about where or when they were made or an engraving of a religious figure. Rev. Geo. S Tyack’s book, </w:t>
      </w:r>
      <w:r w:rsidRPr="00C90E0E">
        <w:rPr>
          <w:rFonts w:ascii="Times New Roman" w:hAnsi="Times New Roman" w:cs="Times New Roman"/>
          <w:i/>
          <w:iCs/>
          <w:color w:val="000000"/>
          <w:sz w:val="24"/>
        </w:rPr>
        <w:t>A Book about Bells,</w:t>
      </w:r>
      <w:r w:rsidRPr="00C90E0E">
        <w:rPr>
          <w:rFonts w:ascii="Times New Roman" w:hAnsi="Times New Roman" w:cs="Times New Roman"/>
          <w:color w:val="000000"/>
          <w:sz w:val="24"/>
        </w:rPr>
        <w:t xml:space="preserve"> thoroughly explains English bells, but can also be applied to Venetian bells. The author describes how bell makers were known for their bells by the designs they used to distinguish themselves. For instance, Oldfield, an English maker from the seventeenth century, used a classic foliage design as a border around the shoulder and lip, while Purdue instead molded a grape vine design.  Another trend founders have implemented was to design a trademark with a symbol or initials instead of writing out the full name of the founder</w:t>
      </w:r>
      <w:r w:rsidRPr="00C90E0E">
        <w:rPr>
          <w:rStyle w:val="FootnoteReference"/>
          <w:rFonts w:ascii="Times New Roman" w:hAnsi="Times New Roman" w:cs="Times New Roman"/>
          <w:color w:val="000000"/>
          <w:sz w:val="24"/>
        </w:rPr>
        <w:footnoteReference w:id="16"/>
      </w:r>
      <w:r w:rsidRPr="00C90E0E">
        <w:rPr>
          <w:rFonts w:ascii="Times New Roman" w:hAnsi="Times New Roman" w:cs="Times New Roman"/>
          <w:color w:val="000000"/>
          <w:sz w:val="24"/>
        </w:rPr>
        <w:t xml:space="preserve">. </w:t>
      </w:r>
    </w:p>
    <w:p w:rsidR="00BD6BEF" w:rsidRPr="00C90E0E" w:rsidRDefault="00BD6BEF" w:rsidP="001E6A54">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Historical figures are another common form of art found on bells. These include effigies of saints, angels, or royal leaders. In addition, one may find the shield of the patron who invested in the tower or church. However, the most frequently used decor were inscriptions which offer information of whom the bell was dedicated to, who the maker or donor was, when it was caste, and other supplemental information.</w:t>
      </w:r>
      <w:r w:rsidRPr="00C90E0E">
        <w:rPr>
          <w:rStyle w:val="FootnoteReference"/>
          <w:rFonts w:ascii="Times New Roman" w:hAnsi="Times New Roman" w:cs="Times New Roman"/>
          <w:color w:val="000000"/>
          <w:sz w:val="24"/>
        </w:rPr>
        <w:footnoteReference w:id="17"/>
      </w:r>
      <w:r w:rsidRPr="00C90E0E">
        <w:rPr>
          <w:rFonts w:ascii="Times New Roman" w:hAnsi="Times New Roman" w:cs="Times New Roman"/>
          <w:color w:val="000000"/>
          <w:sz w:val="24"/>
        </w:rPr>
        <w:t xml:space="preserve"> These are typically in Latin, although some may be in the native Italian. There have also been some cases, in England, in which an inscription on a bell has defamed another founder. When change-ringing was first introduced, bells had inscriptions that would refer to the order in which they were rung.</w:t>
      </w:r>
      <w:r w:rsidRPr="00C90E0E">
        <w:rPr>
          <w:rStyle w:val="FootnoteReference"/>
          <w:rFonts w:ascii="Times New Roman" w:hAnsi="Times New Roman" w:cs="Times New Roman"/>
          <w:color w:val="000000"/>
          <w:sz w:val="24"/>
        </w:rPr>
        <w:footnoteReference w:id="18"/>
      </w:r>
      <w:r w:rsidRPr="00C90E0E">
        <w:rPr>
          <w:rFonts w:ascii="Times New Roman" w:hAnsi="Times New Roman" w:cs="Times New Roman"/>
          <w:color w:val="000000"/>
          <w:sz w:val="24"/>
        </w:rPr>
        <w:t xml:space="preserve"> And, others may have a verse or couplet, on something historical, religious, or pertaining to the bell. </w:t>
      </w:r>
    </w:p>
    <w:p w:rsidR="00971747" w:rsidRDefault="00BD6BEF" w:rsidP="00971747">
      <w:pPr>
        <w:pStyle w:val="CommentText"/>
      </w:pPr>
      <w:r w:rsidRPr="00C90E0E">
        <w:rPr>
          <w:rFonts w:ascii="Times New Roman" w:hAnsi="Times New Roman" w:cs="Times New Roman"/>
          <w:color w:val="000000"/>
          <w:sz w:val="24"/>
          <w:szCs w:val="24"/>
        </w:rPr>
        <w:t>When ancient bells were caste, the moldings and decor on them were treated as a form of art. The inscriptions, figures, and design on each bell were well thought out by the founder and were intended to be a reflection of the founder</w:t>
      </w:r>
      <w:r w:rsidR="00971747">
        <w:rPr>
          <w:rFonts w:ascii="Times New Roman" w:hAnsi="Times New Roman" w:cs="Times New Roman"/>
          <w:color w:val="000000"/>
          <w:sz w:val="24"/>
          <w:szCs w:val="24"/>
        </w:rPr>
        <w:t>’</w:t>
      </w:r>
      <w:r w:rsidRPr="00C90E0E">
        <w:rPr>
          <w:rFonts w:ascii="Times New Roman" w:hAnsi="Times New Roman" w:cs="Times New Roman"/>
          <w:color w:val="000000"/>
          <w:sz w:val="24"/>
          <w:szCs w:val="24"/>
        </w:rPr>
        <w:t>s work.</w:t>
      </w:r>
      <w:r w:rsidR="00971747" w:rsidRPr="00971747">
        <w:rPr>
          <w:rStyle w:val="CommentReference"/>
        </w:rPr>
        <w:t xml:space="preserve"> </w:t>
      </w:r>
      <w:r w:rsidR="00971747">
        <w:rPr>
          <w:rStyle w:val="CommentReference"/>
        </w:rPr>
        <w:annotationRef/>
      </w:r>
    </w:p>
    <w:p w:rsidR="00BD6BEF" w:rsidRPr="00C90E0E" w:rsidRDefault="00BD6BEF" w:rsidP="00E64FA2">
      <w:pPr>
        <w:ind w:firstLine="720"/>
        <w:rPr>
          <w:rFonts w:ascii="Times New Roman" w:hAnsi="Times New Roman" w:cs="Times New Roman"/>
          <w:sz w:val="24"/>
          <w:szCs w:val="24"/>
        </w:rPr>
      </w:pPr>
    </w:p>
    <w:p w:rsidR="00BD6BEF" w:rsidRPr="00C90E0E" w:rsidRDefault="00BD6BEF" w:rsidP="00C90E0E">
      <w:pPr>
        <w:pStyle w:val="Heading3"/>
      </w:pPr>
      <w:bookmarkStart w:id="10" w:name="_Toc342920956"/>
      <w:r w:rsidRPr="00C90E0E">
        <w:t xml:space="preserve">2.1.5 </w:t>
      </w:r>
      <w:r w:rsidR="00825213">
        <w:t>Deterioration of Bells</w:t>
      </w:r>
      <w:bookmarkEnd w:id="10"/>
    </w:p>
    <w:p w:rsidR="00BD6BEF" w:rsidRPr="00C90E0E" w:rsidRDefault="00BD6BEF"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lastRenderedPageBreak/>
        <w:t>Although modern technology has reduced the need to ring the bells manually, it has resulted in people being removed from the process of maintaining those bells. Most of the bells in Venice, being made of bronze, suffer from a cyclic degrading process known as Bronze disease.  The disease refers to a chemical process in which the copper in bronze reacts with elements and moisture in the atmosphere creating what is known as a patina, in this case, a film signifying corrosion.</w:t>
      </w:r>
      <w:r w:rsidRPr="00C90E0E">
        <w:rPr>
          <w:rFonts w:ascii="Times New Roman" w:hAnsi="Times New Roman" w:cs="Times New Roman"/>
          <w:sz w:val="24"/>
          <w:szCs w:val="24"/>
          <w:vertAlign w:val="superscript"/>
        </w:rPr>
        <w:footnoteReference w:id="19"/>
      </w:r>
      <w:r w:rsidRPr="00C90E0E">
        <w:rPr>
          <w:rFonts w:ascii="Times New Roman" w:hAnsi="Times New Roman" w:cs="Times New Roman"/>
          <w:sz w:val="24"/>
          <w:szCs w:val="24"/>
        </w:rPr>
        <w:t xml:space="preserve">  Patina on bronze is composed of two layers.  The first is a thin dark brown layer consisting of copper oxide which conforms to the surface of the object.</w:t>
      </w:r>
      <w:r w:rsidRPr="00C90E0E">
        <w:rPr>
          <w:rFonts w:ascii="Times New Roman" w:hAnsi="Times New Roman" w:cs="Times New Roman"/>
          <w:sz w:val="24"/>
          <w:szCs w:val="24"/>
          <w:vertAlign w:val="superscript"/>
        </w:rPr>
        <w:footnoteReference w:id="20"/>
      </w:r>
      <w:r w:rsidRPr="00C90E0E">
        <w:rPr>
          <w:rFonts w:ascii="Times New Roman" w:hAnsi="Times New Roman" w:cs="Times New Roman"/>
          <w:sz w:val="24"/>
          <w:szCs w:val="24"/>
        </w:rPr>
        <w:t xml:space="preserve">  The second layer, best known for its characteristic greenish color, consists of copper sulfides and chlorides.</w:t>
      </w:r>
      <w:r w:rsidRPr="00C90E0E">
        <w:rPr>
          <w:rFonts w:ascii="Times New Roman" w:hAnsi="Times New Roman" w:cs="Times New Roman"/>
          <w:sz w:val="24"/>
          <w:szCs w:val="24"/>
          <w:vertAlign w:val="superscript"/>
        </w:rPr>
        <w:footnoteReference w:id="21"/>
      </w:r>
      <w:r w:rsidRPr="00C90E0E">
        <w:rPr>
          <w:rFonts w:ascii="Times New Roman" w:hAnsi="Times New Roman" w:cs="Times New Roman"/>
          <w:sz w:val="24"/>
          <w:szCs w:val="24"/>
        </w:rPr>
        <w:t xml:space="preserve">  Patina formation is affected by several factors including temperature, relative humidity, duration and intensity of rain, mist, dew, sun radiation, direction and intensity of wind, and atmospheric pollution by sea salinity.</w:t>
      </w:r>
      <w:r w:rsidRPr="00C90E0E">
        <w:rPr>
          <w:rFonts w:ascii="Times New Roman" w:hAnsi="Times New Roman" w:cs="Times New Roman"/>
          <w:sz w:val="24"/>
          <w:szCs w:val="24"/>
          <w:vertAlign w:val="superscript"/>
        </w:rPr>
        <w:footnoteReference w:id="22"/>
      </w:r>
      <w:r w:rsidRPr="00C90E0E">
        <w:rPr>
          <w:rFonts w:ascii="Times New Roman" w:hAnsi="Times New Roman" w:cs="Times New Roman"/>
          <w:sz w:val="24"/>
          <w:szCs w:val="24"/>
        </w:rPr>
        <w:t xml:space="preserve">  Bell towers provide perfect conditions for Bronze disease to propagate by leaving bells exposed to environmental conditions such as humidity, high winds, rain, and moisture.</w:t>
      </w:r>
    </w:p>
    <w:p w:rsidR="00BD6BEF" w:rsidRPr="00C90E0E" w:rsidRDefault="00BD6BEF"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The process of Bronze disease is facilitated by moisture and dry air.  Initially the copper in the bronze reacts with the salt and sulfates in the air to create copper chloride and copper oxide.  The oxide is relatively harmless; however, the chloride causes damage.</w:t>
      </w:r>
      <w:r w:rsidRPr="00C90E0E">
        <w:rPr>
          <w:rFonts w:ascii="Times New Roman" w:hAnsi="Times New Roman" w:cs="Times New Roman"/>
          <w:sz w:val="24"/>
          <w:szCs w:val="24"/>
          <w:vertAlign w:val="superscript"/>
        </w:rPr>
        <w:footnoteReference w:id="23"/>
      </w:r>
      <w:r w:rsidRPr="00C90E0E">
        <w:rPr>
          <w:rFonts w:ascii="Times New Roman" w:hAnsi="Times New Roman" w:cs="Times New Roman"/>
          <w:sz w:val="24"/>
          <w:szCs w:val="24"/>
        </w:rPr>
        <w:t xml:space="preserve">  The copper chloride reacts with moisture to create hydrochloric acid which reacts with unaffected bronze to create more copper chloride thus continuing the cycle.</w:t>
      </w:r>
      <w:r w:rsidRPr="00C90E0E">
        <w:rPr>
          <w:rFonts w:ascii="Times New Roman" w:hAnsi="Times New Roman" w:cs="Times New Roman"/>
          <w:sz w:val="24"/>
          <w:szCs w:val="24"/>
          <w:vertAlign w:val="superscript"/>
        </w:rPr>
        <w:footnoteReference w:id="24"/>
      </w:r>
      <w:r w:rsidRPr="00C90E0E">
        <w:rPr>
          <w:rFonts w:ascii="Times New Roman" w:hAnsi="Times New Roman" w:cs="Times New Roman"/>
          <w:sz w:val="24"/>
          <w:szCs w:val="24"/>
        </w:rPr>
        <w:t xml:space="preserve">  Eventually equilibrium is reached where there is no more bronze on the surface to cause a reaction.</w:t>
      </w:r>
      <w:r w:rsidRPr="00C90E0E">
        <w:rPr>
          <w:rFonts w:ascii="Times New Roman" w:hAnsi="Times New Roman" w:cs="Times New Roman"/>
          <w:sz w:val="24"/>
          <w:szCs w:val="24"/>
          <w:vertAlign w:val="superscript"/>
        </w:rPr>
        <w:footnoteReference w:id="25"/>
      </w:r>
      <w:r w:rsidRPr="00C90E0E">
        <w:rPr>
          <w:rFonts w:ascii="Times New Roman" w:hAnsi="Times New Roman" w:cs="Times New Roman"/>
          <w:sz w:val="24"/>
          <w:szCs w:val="24"/>
        </w:rPr>
        <w:t xml:space="preserve">  Oddly enough the corrosive green patina layer acts as a thick buffer from future deterioration.</w:t>
      </w:r>
      <w:r w:rsidRPr="00C90E0E">
        <w:rPr>
          <w:rFonts w:ascii="Times New Roman" w:hAnsi="Times New Roman" w:cs="Times New Roman"/>
          <w:sz w:val="24"/>
          <w:szCs w:val="24"/>
          <w:vertAlign w:val="superscript"/>
        </w:rPr>
        <w:footnoteReference w:id="26"/>
      </w:r>
      <w:r w:rsidRPr="00C90E0E">
        <w:rPr>
          <w:rFonts w:ascii="Times New Roman" w:hAnsi="Times New Roman" w:cs="Times New Roman"/>
          <w:sz w:val="24"/>
          <w:szCs w:val="24"/>
        </w:rPr>
        <w:t xml:space="preserve">  However the thick green coating has the ability to transform the object by corroding the surface and possibly removing valuable artwork from its </w:t>
      </w:r>
      <w:proofErr w:type="gramStart"/>
      <w:r w:rsidRPr="00C90E0E">
        <w:rPr>
          <w:rFonts w:ascii="Times New Roman" w:hAnsi="Times New Roman" w:cs="Times New Roman"/>
          <w:sz w:val="24"/>
          <w:szCs w:val="24"/>
        </w:rPr>
        <w:t>face.</w:t>
      </w:r>
      <w:r w:rsidRPr="00C90E0E">
        <w:rPr>
          <w:rFonts w:ascii="Times New Roman" w:hAnsi="Times New Roman" w:cs="Times New Roman"/>
          <w:sz w:val="24"/>
          <w:szCs w:val="24"/>
          <w:vertAlign w:val="superscript"/>
        </w:rPr>
        <w:footnoteReference w:id="27"/>
      </w:r>
      <w:r w:rsidRPr="00C90E0E">
        <w:rPr>
          <w:rFonts w:ascii="Times New Roman" w:hAnsi="Times New Roman" w:cs="Times New Roman"/>
          <w:sz w:val="24"/>
          <w:szCs w:val="24"/>
          <w:vertAlign w:val="superscript"/>
        </w:rPr>
        <w:t>,</w:t>
      </w:r>
      <w:proofErr w:type="gramEnd"/>
      <w:r w:rsidRPr="00C90E0E">
        <w:rPr>
          <w:rFonts w:ascii="Times New Roman" w:hAnsi="Times New Roman" w:cs="Times New Roman"/>
          <w:sz w:val="24"/>
          <w:szCs w:val="24"/>
        </w:rPr>
        <w:t xml:space="preserve"> </w:t>
      </w:r>
      <w:r w:rsidRPr="00C90E0E">
        <w:rPr>
          <w:rFonts w:ascii="Times New Roman" w:hAnsi="Times New Roman" w:cs="Times New Roman"/>
          <w:sz w:val="24"/>
          <w:szCs w:val="24"/>
          <w:vertAlign w:val="superscript"/>
        </w:rPr>
        <w:footnoteReference w:id="28"/>
      </w:r>
      <w:r w:rsidRPr="00C90E0E">
        <w:rPr>
          <w:rFonts w:ascii="Times New Roman" w:hAnsi="Times New Roman" w:cs="Times New Roman"/>
          <w:sz w:val="24"/>
          <w:szCs w:val="24"/>
        </w:rPr>
        <w:t xml:space="preserve">  Many of the bells have intricate images exuding from their surfaces making corrosion a significant problem.</w:t>
      </w:r>
    </w:p>
    <w:p w:rsidR="00374427" w:rsidRPr="00C90E0E" w:rsidRDefault="00374427" w:rsidP="00C90E0E">
      <w:pPr>
        <w:pStyle w:val="Heading3"/>
      </w:pPr>
      <w:bookmarkStart w:id="11" w:name="_Toc342920957"/>
      <w:r w:rsidRPr="00C90E0E">
        <w:t>2.</w:t>
      </w:r>
      <w:r w:rsidR="00BD6BEF" w:rsidRPr="00C90E0E">
        <w:t>1.6</w:t>
      </w:r>
      <w:r w:rsidRPr="00C90E0E">
        <w:t xml:space="preserve"> Bell Frame Designs</w:t>
      </w:r>
      <w:bookmarkEnd w:id="11"/>
    </w:p>
    <w:p w:rsidR="00374427" w:rsidRPr="00C90E0E" w:rsidRDefault="00374427" w:rsidP="00374427">
      <w:pPr>
        <w:rPr>
          <w:rFonts w:ascii="Times New Roman" w:hAnsi="Times New Roman" w:cs="Times New Roman"/>
          <w:sz w:val="24"/>
          <w:szCs w:val="24"/>
        </w:rPr>
      </w:pPr>
      <w:r w:rsidRPr="00C90E0E">
        <w:rPr>
          <w:rFonts w:ascii="Times New Roman" w:hAnsi="Times New Roman" w:cs="Times New Roman"/>
          <w:sz w:val="24"/>
          <w:szCs w:val="24"/>
        </w:rPr>
        <w:tab/>
        <w:t>Two bell frame types are primarily used to suspend bells, the H frame and the A frame.  The H frame (See Figure 2) occurs when the bell is suspended on a “cross bar made of heavy H castings” usually composed of a durable metal material such as cast iron.</w:t>
      </w:r>
      <w:r w:rsidRPr="00C90E0E">
        <w:rPr>
          <w:rStyle w:val="FootnoteReference"/>
          <w:rFonts w:ascii="Times New Roman" w:hAnsi="Times New Roman" w:cs="Times New Roman"/>
          <w:sz w:val="24"/>
          <w:szCs w:val="24"/>
        </w:rPr>
        <w:footnoteReference w:id="29"/>
      </w:r>
      <w:r w:rsidRPr="00C90E0E">
        <w:rPr>
          <w:rFonts w:ascii="Times New Roman" w:hAnsi="Times New Roman" w:cs="Times New Roman"/>
          <w:sz w:val="24"/>
          <w:szCs w:val="24"/>
        </w:rPr>
        <w:t xml:space="preserve">  The metal material </w:t>
      </w:r>
      <w:r w:rsidRPr="00C90E0E">
        <w:rPr>
          <w:rFonts w:ascii="Times New Roman" w:hAnsi="Times New Roman" w:cs="Times New Roman"/>
          <w:sz w:val="24"/>
          <w:szCs w:val="24"/>
        </w:rPr>
        <w:lastRenderedPageBreak/>
        <w:t>resists twisting and provides a secure base for the bell.</w:t>
      </w:r>
      <w:r w:rsidRPr="00C90E0E">
        <w:rPr>
          <w:rStyle w:val="FootnoteReference"/>
          <w:rFonts w:ascii="Times New Roman" w:hAnsi="Times New Roman" w:cs="Times New Roman"/>
          <w:sz w:val="24"/>
          <w:szCs w:val="24"/>
        </w:rPr>
        <w:footnoteReference w:id="30"/>
      </w:r>
      <w:r w:rsidRPr="00C90E0E">
        <w:rPr>
          <w:rFonts w:ascii="Times New Roman" w:hAnsi="Times New Roman" w:cs="Times New Roman"/>
          <w:sz w:val="24"/>
          <w:szCs w:val="24"/>
        </w:rPr>
        <w:t xml:space="preserve">  The popularity of this type of design resides in its “greater convenience and construction.”</w:t>
      </w:r>
      <w:r w:rsidRPr="00C90E0E">
        <w:rPr>
          <w:rStyle w:val="FootnoteReference"/>
          <w:rFonts w:ascii="Times New Roman" w:hAnsi="Times New Roman" w:cs="Times New Roman"/>
          <w:sz w:val="24"/>
          <w:szCs w:val="24"/>
        </w:rPr>
        <w:footnoteReference w:id="31"/>
      </w:r>
    </w:p>
    <w:p w:rsidR="00374427" w:rsidRPr="00C90E0E" w:rsidRDefault="00374427" w:rsidP="00937248">
      <w:pPr>
        <w:keepNext/>
        <w:spacing w:after="0" w:line="240" w:lineRule="auto"/>
        <w:jc w:val="center"/>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55D62713" wp14:editId="13A5DD5F">
            <wp:extent cx="2514601" cy="1885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LIC2_F.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6105" cy="1894578"/>
                    </a:xfrm>
                    <a:prstGeom prst="rect">
                      <a:avLst/>
                    </a:prstGeom>
                  </pic:spPr>
                </pic:pic>
              </a:graphicData>
            </a:graphic>
          </wp:inline>
        </w:drawing>
      </w:r>
    </w:p>
    <w:p w:rsidR="00374427" w:rsidRPr="00C90E0E" w:rsidRDefault="00374427" w:rsidP="00937248">
      <w:pPr>
        <w:pStyle w:val="Caption"/>
        <w:spacing w:after="0" w:line="240" w:lineRule="auto"/>
        <w:jc w:val="center"/>
        <w:rPr>
          <w:rFonts w:ascii="Times New Roman" w:hAnsi="Times New Roman" w:cs="Times New Roman"/>
          <w:sz w:val="24"/>
          <w:szCs w:val="24"/>
        </w:rPr>
      </w:pPr>
      <w:r w:rsidRPr="00C90E0E">
        <w:rPr>
          <w:rFonts w:ascii="Times New Roman" w:hAnsi="Times New Roman" w:cs="Times New Roman"/>
          <w:sz w:val="24"/>
          <w:szCs w:val="24"/>
        </w:rPr>
        <w:t xml:space="preserve">Figure </w:t>
      </w:r>
      <w:r w:rsidRPr="00C90E0E">
        <w:rPr>
          <w:rFonts w:ascii="Times New Roman" w:hAnsi="Times New Roman" w:cs="Times New Roman"/>
          <w:sz w:val="24"/>
          <w:szCs w:val="24"/>
        </w:rPr>
        <w:fldChar w:fldCharType="begin"/>
      </w:r>
      <w:r w:rsidRPr="00C90E0E">
        <w:rPr>
          <w:rFonts w:ascii="Times New Roman" w:hAnsi="Times New Roman" w:cs="Times New Roman"/>
          <w:sz w:val="24"/>
          <w:szCs w:val="24"/>
        </w:rPr>
        <w:instrText xml:space="preserve"> SEQ Figure \* ARABIC </w:instrText>
      </w:r>
      <w:r w:rsidRPr="00C90E0E">
        <w:rPr>
          <w:rFonts w:ascii="Times New Roman" w:hAnsi="Times New Roman" w:cs="Times New Roman"/>
          <w:sz w:val="24"/>
          <w:szCs w:val="24"/>
        </w:rPr>
        <w:fldChar w:fldCharType="separate"/>
      </w:r>
      <w:r w:rsidR="00E056A4">
        <w:rPr>
          <w:rFonts w:ascii="Times New Roman" w:hAnsi="Times New Roman" w:cs="Times New Roman"/>
          <w:noProof/>
          <w:sz w:val="24"/>
          <w:szCs w:val="24"/>
        </w:rPr>
        <w:t>3</w:t>
      </w:r>
      <w:r w:rsidRPr="00C90E0E">
        <w:rPr>
          <w:rFonts w:ascii="Times New Roman" w:hAnsi="Times New Roman" w:cs="Times New Roman"/>
          <w:sz w:val="24"/>
          <w:szCs w:val="24"/>
        </w:rPr>
        <w:fldChar w:fldCharType="end"/>
      </w:r>
      <w:r w:rsidRPr="00C90E0E">
        <w:rPr>
          <w:rFonts w:ascii="Times New Roman" w:hAnsi="Times New Roman" w:cs="Times New Roman"/>
          <w:sz w:val="24"/>
          <w:szCs w:val="24"/>
        </w:rPr>
        <w:t xml:space="preserve"> Example of H frame (San </w:t>
      </w:r>
      <w:proofErr w:type="spellStart"/>
      <w:r w:rsidRPr="00C90E0E">
        <w:rPr>
          <w:rFonts w:ascii="Times New Roman" w:hAnsi="Times New Roman" w:cs="Times New Roman"/>
          <w:sz w:val="24"/>
          <w:szCs w:val="24"/>
        </w:rPr>
        <w:t>Felice</w:t>
      </w:r>
      <w:proofErr w:type="spellEnd"/>
      <w:r w:rsidRPr="00C90E0E">
        <w:rPr>
          <w:rFonts w:ascii="Times New Roman" w:hAnsi="Times New Roman" w:cs="Times New Roman"/>
          <w:sz w:val="24"/>
          <w:szCs w:val="24"/>
        </w:rPr>
        <w:t>)</w:t>
      </w:r>
    </w:p>
    <w:p w:rsidR="00374427" w:rsidRPr="00C90E0E" w:rsidRDefault="00374427" w:rsidP="00374427">
      <w:pPr>
        <w:rPr>
          <w:rFonts w:ascii="Times New Roman" w:hAnsi="Times New Roman" w:cs="Times New Roman"/>
          <w:sz w:val="24"/>
          <w:szCs w:val="24"/>
        </w:rPr>
      </w:pPr>
      <w:r w:rsidRPr="00C90E0E">
        <w:rPr>
          <w:rFonts w:ascii="Times New Roman" w:hAnsi="Times New Roman" w:cs="Times New Roman"/>
          <w:sz w:val="24"/>
          <w:szCs w:val="24"/>
        </w:rPr>
        <w:tab/>
        <w:t>The second frame design is the A frame (See Figure 3) which, as the name suggests, is a frame in the shape of an A which supports the bell.  This type of frame is, physically, more sound than the H type because it manages to distribute the weight properly and as a result relieves most of the stresses seen by the H type.</w:t>
      </w:r>
      <w:r w:rsidRPr="00C90E0E">
        <w:rPr>
          <w:rStyle w:val="FootnoteReference"/>
          <w:rFonts w:ascii="Times New Roman" w:hAnsi="Times New Roman" w:cs="Times New Roman"/>
          <w:sz w:val="24"/>
          <w:szCs w:val="24"/>
        </w:rPr>
        <w:footnoteReference w:id="32"/>
      </w:r>
    </w:p>
    <w:p w:rsidR="00374427" w:rsidRPr="00C90E0E" w:rsidRDefault="00374427" w:rsidP="00937248">
      <w:pPr>
        <w:keepNext/>
        <w:spacing w:after="0" w:line="240" w:lineRule="auto"/>
        <w:jc w:val="center"/>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5D2A3457" wp14:editId="3726DB9A">
            <wp:extent cx="2093185" cy="1412543"/>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C2_F.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3185" cy="1412543"/>
                    </a:xfrm>
                    <a:prstGeom prst="rect">
                      <a:avLst/>
                    </a:prstGeom>
                  </pic:spPr>
                </pic:pic>
              </a:graphicData>
            </a:graphic>
          </wp:inline>
        </w:drawing>
      </w:r>
    </w:p>
    <w:p w:rsidR="002A4305" w:rsidRPr="00C90E0E" w:rsidRDefault="00374427" w:rsidP="00937248">
      <w:pPr>
        <w:pStyle w:val="Caption"/>
        <w:spacing w:after="0" w:line="240" w:lineRule="auto"/>
        <w:jc w:val="center"/>
        <w:rPr>
          <w:rFonts w:ascii="Times New Roman" w:hAnsi="Times New Roman" w:cs="Times New Roman"/>
          <w:sz w:val="24"/>
          <w:szCs w:val="24"/>
        </w:rPr>
      </w:pPr>
      <w:r w:rsidRPr="00C90E0E">
        <w:rPr>
          <w:rFonts w:ascii="Times New Roman" w:hAnsi="Times New Roman" w:cs="Times New Roman"/>
          <w:sz w:val="24"/>
          <w:szCs w:val="24"/>
        </w:rPr>
        <w:t xml:space="preserve">Figure </w:t>
      </w:r>
      <w:r w:rsidRPr="00C90E0E">
        <w:rPr>
          <w:rFonts w:ascii="Times New Roman" w:hAnsi="Times New Roman" w:cs="Times New Roman"/>
          <w:sz w:val="24"/>
          <w:szCs w:val="24"/>
        </w:rPr>
        <w:fldChar w:fldCharType="begin"/>
      </w:r>
      <w:r w:rsidRPr="00C90E0E">
        <w:rPr>
          <w:rFonts w:ascii="Times New Roman" w:hAnsi="Times New Roman" w:cs="Times New Roman"/>
          <w:sz w:val="24"/>
          <w:szCs w:val="24"/>
        </w:rPr>
        <w:instrText xml:space="preserve"> SEQ Figure \* ARABIC </w:instrText>
      </w:r>
      <w:r w:rsidRPr="00C90E0E">
        <w:rPr>
          <w:rFonts w:ascii="Times New Roman" w:hAnsi="Times New Roman" w:cs="Times New Roman"/>
          <w:sz w:val="24"/>
          <w:szCs w:val="24"/>
        </w:rPr>
        <w:fldChar w:fldCharType="separate"/>
      </w:r>
      <w:r w:rsidR="00E056A4">
        <w:rPr>
          <w:rFonts w:ascii="Times New Roman" w:hAnsi="Times New Roman" w:cs="Times New Roman"/>
          <w:noProof/>
          <w:sz w:val="24"/>
          <w:szCs w:val="24"/>
        </w:rPr>
        <w:t>4</w:t>
      </w:r>
      <w:r w:rsidRPr="00C90E0E">
        <w:rPr>
          <w:rFonts w:ascii="Times New Roman" w:hAnsi="Times New Roman" w:cs="Times New Roman"/>
          <w:sz w:val="24"/>
          <w:szCs w:val="24"/>
        </w:rPr>
        <w:fldChar w:fldCharType="end"/>
      </w:r>
      <w:r w:rsidRPr="00C90E0E">
        <w:rPr>
          <w:rFonts w:ascii="Times New Roman" w:hAnsi="Times New Roman" w:cs="Times New Roman"/>
          <w:sz w:val="24"/>
          <w:szCs w:val="24"/>
        </w:rPr>
        <w:t xml:space="preserve"> Example of A frame (Santa Maria di </w:t>
      </w:r>
      <w:proofErr w:type="spellStart"/>
      <w:r w:rsidRPr="00C90E0E">
        <w:rPr>
          <w:rFonts w:ascii="Times New Roman" w:hAnsi="Times New Roman" w:cs="Times New Roman"/>
          <w:sz w:val="24"/>
          <w:szCs w:val="24"/>
        </w:rPr>
        <w:t>Nazateth</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Scalzi</w:t>
      </w:r>
      <w:proofErr w:type="spellEnd"/>
      <w:r w:rsidRPr="00C90E0E">
        <w:rPr>
          <w:rFonts w:ascii="Times New Roman" w:hAnsi="Times New Roman" w:cs="Times New Roman"/>
          <w:sz w:val="24"/>
          <w:szCs w:val="24"/>
        </w:rPr>
        <w:t>)</w:t>
      </w:r>
    </w:p>
    <w:p w:rsidR="00BD6BEF" w:rsidRPr="00C90E0E" w:rsidRDefault="00BD6BEF" w:rsidP="00BD6BEF">
      <w:pPr>
        <w:rPr>
          <w:rFonts w:ascii="Times New Roman" w:hAnsi="Times New Roman" w:cs="Times New Roman"/>
          <w:sz w:val="24"/>
          <w:szCs w:val="24"/>
        </w:rPr>
      </w:pPr>
    </w:p>
    <w:p w:rsidR="002A4305" w:rsidRPr="00C90E0E" w:rsidRDefault="00937248" w:rsidP="00C90E0E">
      <w:pPr>
        <w:pStyle w:val="Heading3"/>
      </w:pPr>
      <w:bookmarkStart w:id="12" w:name="_Toc342920958"/>
      <w:r w:rsidRPr="00C90E0E">
        <w:t>2.</w:t>
      </w:r>
      <w:r w:rsidR="00BD6BEF" w:rsidRPr="00C90E0E">
        <w:t>1.7</w:t>
      </w:r>
      <w:r w:rsidR="005B4738" w:rsidRPr="00C90E0E">
        <w:t xml:space="preserve"> </w:t>
      </w:r>
      <w:r w:rsidR="009F0ED5">
        <w:t xml:space="preserve">Bell </w:t>
      </w:r>
      <w:r w:rsidR="00695E4D">
        <w:t>Ringing</w:t>
      </w:r>
      <w:bookmarkEnd w:id="12"/>
    </w:p>
    <w:p w:rsidR="002A4305" w:rsidRPr="00C90E0E" w:rsidRDefault="005B4738"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Bells don’t ha</w:t>
      </w:r>
      <w:r w:rsidR="009F0ED5">
        <w:rPr>
          <w:rFonts w:ascii="Times New Roman" w:hAnsi="Times New Roman" w:cs="Times New Roman"/>
          <w:sz w:val="24"/>
          <w:szCs w:val="24"/>
        </w:rPr>
        <w:t xml:space="preserve">ve one uniform way of being </w:t>
      </w:r>
      <w:r w:rsidR="00695E4D">
        <w:rPr>
          <w:rFonts w:ascii="Times New Roman" w:hAnsi="Times New Roman" w:cs="Times New Roman"/>
          <w:sz w:val="24"/>
          <w:szCs w:val="24"/>
        </w:rPr>
        <w:t>rung</w:t>
      </w:r>
      <w:r w:rsidRPr="00C90E0E">
        <w:rPr>
          <w:rFonts w:ascii="Times New Roman" w:hAnsi="Times New Roman" w:cs="Times New Roman"/>
          <w:sz w:val="24"/>
          <w:szCs w:val="24"/>
        </w:rPr>
        <w:t>.  In fact</w:t>
      </w:r>
      <w:r w:rsidR="00E054CD" w:rsidRPr="00C90E0E">
        <w:rPr>
          <w:rFonts w:ascii="Times New Roman" w:hAnsi="Times New Roman" w:cs="Times New Roman"/>
          <w:sz w:val="24"/>
          <w:szCs w:val="24"/>
        </w:rPr>
        <w:t>,</w:t>
      </w:r>
      <w:r w:rsidRPr="00C90E0E">
        <w:rPr>
          <w:rFonts w:ascii="Times New Roman" w:hAnsi="Times New Roman" w:cs="Times New Roman"/>
          <w:sz w:val="24"/>
          <w:szCs w:val="24"/>
        </w:rPr>
        <w:t xml:space="preserve"> the number of ways of </w:t>
      </w:r>
      <w:r w:rsidR="008758BD">
        <w:rPr>
          <w:rFonts w:ascii="Times New Roman" w:hAnsi="Times New Roman" w:cs="Times New Roman"/>
          <w:sz w:val="24"/>
          <w:szCs w:val="24"/>
        </w:rPr>
        <w:t>ringing</w:t>
      </w:r>
      <w:r w:rsidRPr="00C90E0E">
        <w:rPr>
          <w:rFonts w:ascii="Times New Roman" w:hAnsi="Times New Roman" w:cs="Times New Roman"/>
          <w:sz w:val="24"/>
          <w:szCs w:val="24"/>
        </w:rPr>
        <w:t xml:space="preserve"> bells is almost as diverse as bells themselves.  Asian bells</w:t>
      </w:r>
      <w:r w:rsidR="00E054CD" w:rsidRPr="00C90E0E">
        <w:rPr>
          <w:rFonts w:ascii="Times New Roman" w:hAnsi="Times New Roman" w:cs="Times New Roman"/>
          <w:sz w:val="24"/>
          <w:szCs w:val="24"/>
        </w:rPr>
        <w:t>,</w:t>
      </w:r>
      <w:r w:rsidRPr="00C90E0E">
        <w:rPr>
          <w:rFonts w:ascii="Times New Roman" w:hAnsi="Times New Roman" w:cs="Times New Roman"/>
          <w:sz w:val="24"/>
          <w:szCs w:val="24"/>
        </w:rPr>
        <w:t xml:space="preserve"> which are never suspended</w:t>
      </w:r>
      <w:r w:rsidR="00E054CD" w:rsidRPr="00C90E0E">
        <w:rPr>
          <w:rFonts w:ascii="Times New Roman" w:hAnsi="Times New Roman" w:cs="Times New Roman"/>
          <w:sz w:val="24"/>
          <w:szCs w:val="24"/>
        </w:rPr>
        <w:t>,</w:t>
      </w:r>
      <w:r w:rsidRPr="00C90E0E">
        <w:rPr>
          <w:rFonts w:ascii="Times New Roman" w:hAnsi="Times New Roman" w:cs="Times New Roman"/>
          <w:sz w:val="24"/>
          <w:szCs w:val="24"/>
        </w:rPr>
        <w:t xml:space="preserve"> are usually struck </w:t>
      </w:r>
      <w:r w:rsidR="004B3171">
        <w:rPr>
          <w:rFonts w:ascii="Times New Roman" w:hAnsi="Times New Roman" w:cs="Times New Roman"/>
          <w:sz w:val="24"/>
          <w:szCs w:val="24"/>
        </w:rPr>
        <w:t xml:space="preserve">from the outside </w:t>
      </w:r>
      <w:r w:rsidRPr="00C90E0E">
        <w:rPr>
          <w:rFonts w:ascii="Times New Roman" w:hAnsi="Times New Roman" w:cs="Times New Roman"/>
          <w:sz w:val="24"/>
          <w:szCs w:val="24"/>
        </w:rPr>
        <w:t>with a wooden mallet or a horizontal wooden beam in order to produce a sound.</w:t>
      </w:r>
      <w:r w:rsidRPr="00C90E0E">
        <w:rPr>
          <w:rFonts w:ascii="Times New Roman" w:hAnsi="Times New Roman" w:cs="Times New Roman"/>
          <w:sz w:val="24"/>
          <w:szCs w:val="24"/>
          <w:vertAlign w:val="superscript"/>
        </w:rPr>
        <w:footnoteReference w:id="33"/>
      </w:r>
      <w:r w:rsidRPr="00C90E0E">
        <w:rPr>
          <w:rFonts w:ascii="Times New Roman" w:hAnsi="Times New Roman" w:cs="Times New Roman"/>
          <w:sz w:val="24"/>
          <w:szCs w:val="24"/>
        </w:rPr>
        <w:t xml:space="preserve">  Western bells, commonly found in churches, are categorized by three types </w:t>
      </w:r>
      <w:r w:rsidRPr="00C90E0E">
        <w:rPr>
          <w:rFonts w:ascii="Times New Roman" w:hAnsi="Times New Roman" w:cs="Times New Roman"/>
          <w:sz w:val="24"/>
          <w:szCs w:val="24"/>
        </w:rPr>
        <w:lastRenderedPageBreak/>
        <w:t>of swinging systems</w:t>
      </w:r>
      <w:r w:rsidR="00E054CD" w:rsidRPr="00C90E0E">
        <w:rPr>
          <w:rFonts w:ascii="Times New Roman" w:hAnsi="Times New Roman" w:cs="Times New Roman"/>
          <w:sz w:val="24"/>
          <w:szCs w:val="24"/>
        </w:rPr>
        <w:t>;</w:t>
      </w:r>
      <w:r w:rsidRPr="00C90E0E">
        <w:rPr>
          <w:rFonts w:ascii="Times New Roman" w:hAnsi="Times New Roman" w:cs="Times New Roman"/>
          <w:sz w:val="24"/>
          <w:szCs w:val="24"/>
        </w:rPr>
        <w:t xml:space="preserve"> English, Spanish, and Central European</w:t>
      </w:r>
      <w:r w:rsidR="00E054CD" w:rsidRPr="00C90E0E">
        <w:rPr>
          <w:rFonts w:ascii="Times New Roman" w:hAnsi="Times New Roman" w:cs="Times New Roman"/>
          <w:sz w:val="24"/>
          <w:szCs w:val="24"/>
        </w:rPr>
        <w:t>.</w:t>
      </w:r>
      <w:r w:rsidRPr="00C90E0E">
        <w:rPr>
          <w:rFonts w:ascii="Times New Roman" w:hAnsi="Times New Roman" w:cs="Times New Roman"/>
          <w:sz w:val="24"/>
          <w:szCs w:val="24"/>
          <w:vertAlign w:val="superscript"/>
        </w:rPr>
        <w:footnoteReference w:id="34"/>
      </w:r>
      <w:r w:rsidR="00E054CD" w:rsidRPr="00C90E0E">
        <w:rPr>
          <w:rFonts w:ascii="Times New Roman" w:hAnsi="Times New Roman" w:cs="Times New Roman"/>
          <w:sz w:val="24"/>
          <w:szCs w:val="24"/>
        </w:rPr>
        <w:t xml:space="preserve">  H</w:t>
      </w:r>
      <w:r w:rsidRPr="00C90E0E">
        <w:rPr>
          <w:rFonts w:ascii="Times New Roman" w:hAnsi="Times New Roman" w:cs="Times New Roman"/>
          <w:sz w:val="24"/>
          <w:szCs w:val="24"/>
        </w:rPr>
        <w:t>owever, they all have the common trait of being struck by a piece of metal otherwise known as the clapper.</w:t>
      </w:r>
      <w:r w:rsidRPr="00C90E0E">
        <w:rPr>
          <w:rFonts w:ascii="Times New Roman" w:hAnsi="Times New Roman" w:cs="Times New Roman"/>
          <w:sz w:val="24"/>
          <w:szCs w:val="24"/>
          <w:vertAlign w:val="superscript"/>
        </w:rPr>
        <w:footnoteReference w:id="35"/>
      </w:r>
    </w:p>
    <w:p w:rsidR="002A4305" w:rsidRPr="00C90E0E" w:rsidRDefault="005B4738"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The English system, utilized in Britain, Ireland, USA, Canada, Australia, New Zealand, Southern Africa, and Northern Italy is characterized by its 360° motion where the bells freely make full circles.</w:t>
      </w:r>
      <w:r w:rsidRPr="00C90E0E">
        <w:rPr>
          <w:rFonts w:ascii="Times New Roman" w:hAnsi="Times New Roman" w:cs="Times New Roman"/>
          <w:sz w:val="24"/>
          <w:szCs w:val="24"/>
          <w:vertAlign w:val="superscript"/>
        </w:rPr>
        <w:footnoteReference w:id="36"/>
      </w:r>
      <w:r w:rsidRPr="00C90E0E">
        <w:rPr>
          <w:rFonts w:ascii="Times New Roman" w:hAnsi="Times New Roman" w:cs="Times New Roman"/>
          <w:sz w:val="24"/>
          <w:szCs w:val="24"/>
        </w:rPr>
        <w:t xml:space="preserve">  The Spanish system is common in Spain, Southern France, USA, and in some Latin American countries and </w:t>
      </w:r>
      <w:r w:rsidR="00E054CD" w:rsidRPr="00C90E0E">
        <w:rPr>
          <w:rFonts w:ascii="Times New Roman" w:hAnsi="Times New Roman" w:cs="Times New Roman"/>
          <w:sz w:val="24"/>
          <w:szCs w:val="24"/>
        </w:rPr>
        <w:t>consists of</w:t>
      </w:r>
      <w:r w:rsidRPr="00C90E0E">
        <w:rPr>
          <w:rFonts w:ascii="Times New Roman" w:hAnsi="Times New Roman" w:cs="Times New Roman"/>
          <w:sz w:val="24"/>
          <w:szCs w:val="24"/>
        </w:rPr>
        <w:t xml:space="preserve"> bells mounted in a window with a counterweight causing the bells to rotate in the same direction.</w:t>
      </w:r>
      <w:r w:rsidRPr="00C90E0E">
        <w:rPr>
          <w:rFonts w:ascii="Times New Roman" w:hAnsi="Times New Roman" w:cs="Times New Roman"/>
          <w:sz w:val="24"/>
          <w:szCs w:val="24"/>
          <w:vertAlign w:val="superscript"/>
        </w:rPr>
        <w:footnoteReference w:id="37"/>
      </w:r>
      <w:r w:rsidRPr="00C90E0E">
        <w:rPr>
          <w:rFonts w:ascii="Times New Roman" w:hAnsi="Times New Roman" w:cs="Times New Roman"/>
          <w:sz w:val="24"/>
          <w:szCs w:val="24"/>
        </w:rPr>
        <w:t xml:space="preserve">  Finally the Central European type</w:t>
      </w:r>
      <w:r w:rsidR="00E054CD" w:rsidRPr="00C90E0E">
        <w:rPr>
          <w:rFonts w:ascii="Times New Roman" w:hAnsi="Times New Roman" w:cs="Times New Roman"/>
          <w:sz w:val="24"/>
          <w:szCs w:val="24"/>
        </w:rPr>
        <w:t>,</w:t>
      </w:r>
      <w:r w:rsidRPr="00C90E0E">
        <w:rPr>
          <w:rFonts w:ascii="Times New Roman" w:hAnsi="Times New Roman" w:cs="Times New Roman"/>
          <w:sz w:val="24"/>
          <w:szCs w:val="24"/>
        </w:rPr>
        <w:t xml:space="preserve"> found in Central Europe, USA, Canada, </w:t>
      </w:r>
      <w:proofErr w:type="gramStart"/>
      <w:r w:rsidRPr="00C90E0E">
        <w:rPr>
          <w:rFonts w:ascii="Times New Roman" w:hAnsi="Times New Roman" w:cs="Times New Roman"/>
          <w:sz w:val="24"/>
          <w:szCs w:val="24"/>
        </w:rPr>
        <w:t>Italy</w:t>
      </w:r>
      <w:proofErr w:type="gramEnd"/>
      <w:r w:rsidRPr="00C90E0E">
        <w:rPr>
          <w:rFonts w:ascii="Times New Roman" w:hAnsi="Times New Roman" w:cs="Times New Roman"/>
          <w:sz w:val="24"/>
          <w:szCs w:val="24"/>
        </w:rPr>
        <w:t xml:space="preserve"> and in so</w:t>
      </w:r>
      <w:r w:rsidR="00E054CD" w:rsidRPr="00C90E0E">
        <w:rPr>
          <w:rFonts w:ascii="Times New Roman" w:hAnsi="Times New Roman" w:cs="Times New Roman"/>
          <w:sz w:val="24"/>
          <w:szCs w:val="24"/>
        </w:rPr>
        <w:t>me Latin American Countries, commonly attaches</w:t>
      </w:r>
      <w:r w:rsidRPr="00C90E0E">
        <w:rPr>
          <w:rFonts w:ascii="Times New Roman" w:hAnsi="Times New Roman" w:cs="Times New Roman"/>
          <w:sz w:val="24"/>
          <w:szCs w:val="24"/>
        </w:rPr>
        <w:t xml:space="preserve"> counterweights to the tops of the bells which only allow them to swing a total of 160°.</w:t>
      </w:r>
      <w:r w:rsidRPr="00C90E0E">
        <w:rPr>
          <w:rFonts w:ascii="Times New Roman" w:hAnsi="Times New Roman" w:cs="Times New Roman"/>
          <w:sz w:val="24"/>
          <w:szCs w:val="24"/>
          <w:vertAlign w:val="superscript"/>
        </w:rPr>
        <w:footnoteReference w:id="38"/>
      </w:r>
    </w:p>
    <w:p w:rsidR="002A4305" w:rsidRPr="00C90E0E" w:rsidRDefault="002A4305" w:rsidP="00E64FA2">
      <w:pPr>
        <w:spacing w:after="0"/>
        <w:ind w:firstLine="720"/>
        <w:rPr>
          <w:rFonts w:ascii="Times New Roman" w:hAnsi="Times New Roman" w:cs="Times New Roman"/>
          <w:sz w:val="24"/>
          <w:szCs w:val="24"/>
        </w:rPr>
      </w:pPr>
    </w:p>
    <w:p w:rsidR="00937248" w:rsidRPr="00C90E0E" w:rsidRDefault="00937248" w:rsidP="00E64FA2">
      <w:pPr>
        <w:spacing w:after="0"/>
        <w:ind w:firstLine="720"/>
        <w:rPr>
          <w:rFonts w:ascii="Times New Roman" w:hAnsi="Times New Roman" w:cs="Times New Roman"/>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730"/>
        <w:gridCol w:w="3420"/>
        <w:gridCol w:w="3210"/>
      </w:tblGrid>
      <w:tr w:rsidR="002A4305" w:rsidRPr="00C90E0E">
        <w:tc>
          <w:tcPr>
            <w:tcW w:w="2730" w:type="dxa"/>
          </w:tcPr>
          <w:p w:rsidR="002A4305" w:rsidRPr="00C90E0E" w:rsidRDefault="005B4738" w:rsidP="00E64FA2">
            <w:pPr>
              <w:spacing w:after="0"/>
              <w:jc w:val="center"/>
              <w:rPr>
                <w:rFonts w:ascii="Times New Roman" w:hAnsi="Times New Roman" w:cs="Times New Roman"/>
                <w:sz w:val="24"/>
                <w:szCs w:val="24"/>
              </w:rPr>
            </w:pPr>
            <w:r w:rsidRPr="00C90E0E">
              <w:rPr>
                <w:rFonts w:ascii="Times New Roman" w:hAnsi="Times New Roman" w:cs="Times New Roman"/>
                <w:b/>
                <w:sz w:val="24"/>
                <w:szCs w:val="24"/>
              </w:rPr>
              <w:t>Spanish Bell System</w:t>
            </w:r>
          </w:p>
        </w:tc>
        <w:tc>
          <w:tcPr>
            <w:tcW w:w="3420" w:type="dxa"/>
          </w:tcPr>
          <w:p w:rsidR="002A4305" w:rsidRPr="00C90E0E" w:rsidRDefault="005B4738" w:rsidP="00E64FA2">
            <w:pPr>
              <w:spacing w:after="0"/>
              <w:jc w:val="center"/>
              <w:rPr>
                <w:rFonts w:ascii="Times New Roman" w:hAnsi="Times New Roman" w:cs="Times New Roman"/>
                <w:sz w:val="24"/>
                <w:szCs w:val="24"/>
              </w:rPr>
            </w:pPr>
            <w:r w:rsidRPr="00C90E0E">
              <w:rPr>
                <w:rFonts w:ascii="Times New Roman" w:hAnsi="Times New Roman" w:cs="Times New Roman"/>
                <w:b/>
                <w:sz w:val="24"/>
                <w:szCs w:val="24"/>
              </w:rPr>
              <w:t>English Bell System</w:t>
            </w:r>
          </w:p>
        </w:tc>
        <w:tc>
          <w:tcPr>
            <w:tcW w:w="3210" w:type="dxa"/>
          </w:tcPr>
          <w:p w:rsidR="002A4305" w:rsidRPr="00C90E0E" w:rsidRDefault="005B4738" w:rsidP="00E64FA2">
            <w:pPr>
              <w:spacing w:after="0"/>
              <w:jc w:val="center"/>
              <w:rPr>
                <w:rFonts w:ascii="Times New Roman" w:hAnsi="Times New Roman" w:cs="Times New Roman"/>
                <w:sz w:val="24"/>
                <w:szCs w:val="24"/>
              </w:rPr>
            </w:pPr>
            <w:r w:rsidRPr="00C90E0E">
              <w:rPr>
                <w:rFonts w:ascii="Times New Roman" w:hAnsi="Times New Roman" w:cs="Times New Roman"/>
                <w:b/>
                <w:sz w:val="24"/>
                <w:szCs w:val="24"/>
              </w:rPr>
              <w:t>Central European System</w:t>
            </w:r>
          </w:p>
        </w:tc>
      </w:tr>
      <w:tr w:rsidR="002A4305" w:rsidRPr="00C90E0E">
        <w:tc>
          <w:tcPr>
            <w:tcW w:w="2730" w:type="dxa"/>
          </w:tcPr>
          <w:p w:rsidR="002A4305" w:rsidRPr="00C90E0E" w:rsidRDefault="005B4738" w:rsidP="00E64FA2">
            <w:pPr>
              <w:spacing w:after="0"/>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52C057E3" wp14:editId="37F87136">
                  <wp:extent cx="1609725" cy="24003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tretch>
                            <a:fillRect/>
                          </a:stretch>
                        </pic:blipFill>
                        <pic:spPr>
                          <a:xfrm>
                            <a:off x="0" y="0"/>
                            <a:ext cx="1609725" cy="2400300"/>
                          </a:xfrm>
                          <a:prstGeom prst="rect">
                            <a:avLst/>
                          </a:prstGeom>
                        </pic:spPr>
                      </pic:pic>
                    </a:graphicData>
                  </a:graphic>
                </wp:inline>
              </w:drawing>
            </w:r>
          </w:p>
        </w:tc>
        <w:tc>
          <w:tcPr>
            <w:tcW w:w="3420" w:type="dxa"/>
          </w:tcPr>
          <w:p w:rsidR="002A4305" w:rsidRPr="00C90E0E" w:rsidRDefault="005B4738" w:rsidP="00E64FA2">
            <w:pPr>
              <w:spacing w:after="0"/>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3AF7B4ED" wp14:editId="4BE4B439">
                  <wp:extent cx="2009775" cy="241935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tretch>
                            <a:fillRect/>
                          </a:stretch>
                        </pic:blipFill>
                        <pic:spPr>
                          <a:xfrm>
                            <a:off x="0" y="0"/>
                            <a:ext cx="2009775" cy="2419350"/>
                          </a:xfrm>
                          <a:prstGeom prst="rect">
                            <a:avLst/>
                          </a:prstGeom>
                        </pic:spPr>
                      </pic:pic>
                    </a:graphicData>
                  </a:graphic>
                </wp:inline>
              </w:drawing>
            </w:r>
          </w:p>
        </w:tc>
        <w:tc>
          <w:tcPr>
            <w:tcW w:w="3210" w:type="dxa"/>
          </w:tcPr>
          <w:p w:rsidR="002A4305" w:rsidRPr="00C90E0E" w:rsidRDefault="005B4738" w:rsidP="00E64FA2">
            <w:pPr>
              <w:keepNext/>
              <w:spacing w:after="0"/>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5D595052" wp14:editId="466B302E">
                  <wp:extent cx="1885950" cy="24193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tretch>
                            <a:fillRect/>
                          </a:stretch>
                        </pic:blipFill>
                        <pic:spPr>
                          <a:xfrm>
                            <a:off x="0" y="0"/>
                            <a:ext cx="1885950" cy="2419350"/>
                          </a:xfrm>
                          <a:prstGeom prst="rect">
                            <a:avLst/>
                          </a:prstGeom>
                        </pic:spPr>
                      </pic:pic>
                    </a:graphicData>
                  </a:graphic>
                </wp:inline>
              </w:drawing>
            </w:r>
          </w:p>
        </w:tc>
      </w:tr>
    </w:tbl>
    <w:p w:rsidR="002A4305" w:rsidRPr="00C90E0E" w:rsidRDefault="005B4738" w:rsidP="00E64FA2">
      <w:pPr>
        <w:pStyle w:val="Caption"/>
        <w:spacing w:after="0"/>
        <w:jc w:val="center"/>
        <w:rPr>
          <w:rFonts w:ascii="Times New Roman" w:hAnsi="Times New Roman" w:cs="Times New Roman"/>
          <w:sz w:val="24"/>
          <w:szCs w:val="24"/>
        </w:rPr>
      </w:pPr>
      <w:bookmarkStart w:id="13" w:name="_Toc337733343"/>
      <w:r w:rsidRPr="00C90E0E">
        <w:rPr>
          <w:rFonts w:ascii="Times New Roman" w:hAnsi="Times New Roman" w:cs="Times New Roman"/>
          <w:sz w:val="24"/>
          <w:szCs w:val="24"/>
        </w:rPr>
        <w:t xml:space="preserve">Table </w:t>
      </w:r>
      <w:r w:rsidRPr="00C90E0E">
        <w:rPr>
          <w:rFonts w:ascii="Times New Roman" w:hAnsi="Times New Roman" w:cs="Times New Roman"/>
          <w:sz w:val="24"/>
          <w:szCs w:val="24"/>
        </w:rPr>
        <w:fldChar w:fldCharType="begin"/>
      </w:r>
      <w:r w:rsidRPr="00C90E0E">
        <w:rPr>
          <w:rFonts w:ascii="Times New Roman" w:hAnsi="Times New Roman" w:cs="Times New Roman"/>
          <w:sz w:val="24"/>
          <w:szCs w:val="24"/>
        </w:rPr>
        <w:instrText xml:space="preserve"> SEQ Table \* ARABIC </w:instrText>
      </w:r>
      <w:r w:rsidRPr="00C90E0E">
        <w:rPr>
          <w:rFonts w:ascii="Times New Roman" w:hAnsi="Times New Roman" w:cs="Times New Roman"/>
          <w:sz w:val="24"/>
          <w:szCs w:val="24"/>
        </w:rPr>
        <w:fldChar w:fldCharType="separate"/>
      </w:r>
      <w:r w:rsidR="0018501C" w:rsidRPr="00C90E0E">
        <w:rPr>
          <w:rFonts w:ascii="Times New Roman" w:hAnsi="Times New Roman" w:cs="Times New Roman"/>
          <w:noProof/>
          <w:sz w:val="24"/>
          <w:szCs w:val="24"/>
        </w:rPr>
        <w:t>1</w:t>
      </w:r>
      <w:r w:rsidRPr="00C90E0E">
        <w:rPr>
          <w:rFonts w:ascii="Times New Roman" w:hAnsi="Times New Roman" w:cs="Times New Roman"/>
          <w:sz w:val="24"/>
          <w:szCs w:val="24"/>
        </w:rPr>
        <w:fldChar w:fldCharType="end"/>
      </w:r>
      <w:r w:rsidRPr="00C90E0E">
        <w:rPr>
          <w:rFonts w:ascii="Times New Roman" w:hAnsi="Times New Roman" w:cs="Times New Roman"/>
          <w:sz w:val="24"/>
          <w:szCs w:val="24"/>
        </w:rPr>
        <w:t>: Illustrations of different Bell systems</w:t>
      </w:r>
      <w:bookmarkEnd w:id="13"/>
    </w:p>
    <w:p w:rsidR="002A4305" w:rsidRPr="00C90E0E" w:rsidRDefault="005B4738"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Swinging bell types can be further divid</w:t>
      </w:r>
      <w:r w:rsidR="00E054CD" w:rsidRPr="00C90E0E">
        <w:rPr>
          <w:rFonts w:ascii="Times New Roman" w:hAnsi="Times New Roman" w:cs="Times New Roman"/>
          <w:sz w:val="24"/>
          <w:szCs w:val="24"/>
        </w:rPr>
        <w:t>ed into four ways.  T</w:t>
      </w:r>
      <w:r w:rsidRPr="00C90E0E">
        <w:rPr>
          <w:rFonts w:ascii="Times New Roman" w:hAnsi="Times New Roman" w:cs="Times New Roman"/>
          <w:sz w:val="24"/>
          <w:szCs w:val="24"/>
        </w:rPr>
        <w:t>he first way “clocking,” occurs when a rope attached directly to the clapper is pulled against the bell to strike it.</w:t>
      </w:r>
      <w:r w:rsidRPr="00C90E0E">
        <w:rPr>
          <w:rFonts w:ascii="Times New Roman" w:hAnsi="Times New Roman" w:cs="Times New Roman"/>
          <w:sz w:val="24"/>
          <w:szCs w:val="24"/>
          <w:vertAlign w:val="superscript"/>
        </w:rPr>
        <w:footnoteReference w:id="39"/>
      </w:r>
      <w:r w:rsidRPr="00C90E0E">
        <w:rPr>
          <w:rFonts w:ascii="Times New Roman" w:hAnsi="Times New Roman" w:cs="Times New Roman"/>
          <w:sz w:val="24"/>
          <w:szCs w:val="24"/>
        </w:rPr>
        <w:t xml:space="preserve">  The second, known as “chiming” or “tolling,” involves an external hammer which is either controlled by hand or by machine.</w:t>
      </w:r>
      <w:r w:rsidRPr="00C90E0E">
        <w:rPr>
          <w:rFonts w:ascii="Times New Roman" w:hAnsi="Times New Roman" w:cs="Times New Roman"/>
          <w:sz w:val="24"/>
          <w:szCs w:val="24"/>
          <w:vertAlign w:val="superscript"/>
        </w:rPr>
        <w:footnoteReference w:id="40"/>
      </w:r>
      <w:r w:rsidRPr="00C90E0E">
        <w:rPr>
          <w:rFonts w:ascii="Times New Roman" w:hAnsi="Times New Roman" w:cs="Times New Roman"/>
          <w:sz w:val="24"/>
          <w:szCs w:val="24"/>
        </w:rPr>
        <w:t xml:space="preserve"> “Tooling</w:t>
      </w:r>
      <w:r w:rsidR="009F0ED5">
        <w:rPr>
          <w:rFonts w:ascii="Times New Roman" w:hAnsi="Times New Roman" w:cs="Times New Roman"/>
          <w:sz w:val="24"/>
          <w:szCs w:val="24"/>
        </w:rPr>
        <w:t>,” the third way for a bell to sw</w:t>
      </w:r>
      <w:r w:rsidRPr="00C90E0E">
        <w:rPr>
          <w:rFonts w:ascii="Times New Roman" w:hAnsi="Times New Roman" w:cs="Times New Roman"/>
          <w:sz w:val="24"/>
          <w:szCs w:val="24"/>
        </w:rPr>
        <w:t>ing has a rope attached to the bell directly and the bell itself is swung</w:t>
      </w:r>
      <w:r w:rsidR="009F0ED5">
        <w:rPr>
          <w:rFonts w:ascii="Times New Roman" w:hAnsi="Times New Roman" w:cs="Times New Roman"/>
          <w:sz w:val="24"/>
          <w:szCs w:val="24"/>
        </w:rPr>
        <w:t>.</w:t>
      </w:r>
      <w:r w:rsidRPr="00C90E0E">
        <w:rPr>
          <w:rFonts w:ascii="Times New Roman" w:hAnsi="Times New Roman" w:cs="Times New Roman"/>
          <w:sz w:val="24"/>
          <w:szCs w:val="24"/>
          <w:vertAlign w:val="superscript"/>
        </w:rPr>
        <w:footnoteReference w:id="41"/>
      </w:r>
      <w:r w:rsidRPr="00C90E0E">
        <w:rPr>
          <w:rFonts w:ascii="Times New Roman" w:hAnsi="Times New Roman" w:cs="Times New Roman"/>
          <w:sz w:val="24"/>
          <w:szCs w:val="24"/>
        </w:rPr>
        <w:t xml:space="preserve"> </w:t>
      </w:r>
      <w:r w:rsidR="009F0ED5">
        <w:rPr>
          <w:rFonts w:ascii="Times New Roman" w:hAnsi="Times New Roman" w:cs="Times New Roman"/>
          <w:sz w:val="24"/>
          <w:szCs w:val="24"/>
        </w:rPr>
        <w:t>T</w:t>
      </w:r>
      <w:r w:rsidRPr="00C90E0E">
        <w:rPr>
          <w:rFonts w:ascii="Times New Roman" w:hAnsi="Times New Roman" w:cs="Times New Roman"/>
          <w:sz w:val="24"/>
          <w:szCs w:val="24"/>
        </w:rPr>
        <w:t>his can be extreme</w:t>
      </w:r>
      <w:r w:rsidR="00C108DA" w:rsidRPr="00C90E0E">
        <w:rPr>
          <w:rFonts w:ascii="Times New Roman" w:hAnsi="Times New Roman" w:cs="Times New Roman"/>
          <w:sz w:val="24"/>
          <w:szCs w:val="24"/>
        </w:rPr>
        <w:t xml:space="preserve">ly difficult, near impossible, </w:t>
      </w:r>
      <w:r w:rsidRPr="00C90E0E">
        <w:rPr>
          <w:rFonts w:ascii="Times New Roman" w:hAnsi="Times New Roman" w:cs="Times New Roman"/>
          <w:sz w:val="24"/>
          <w:szCs w:val="24"/>
        </w:rPr>
        <w:t xml:space="preserve">considering bells can weigh as much as several tons.  The final method is “ringing” during which </w:t>
      </w:r>
      <w:r w:rsidRPr="00C90E0E">
        <w:rPr>
          <w:rFonts w:ascii="Times New Roman" w:hAnsi="Times New Roman" w:cs="Times New Roman"/>
          <w:sz w:val="24"/>
          <w:szCs w:val="24"/>
        </w:rPr>
        <w:lastRenderedPageBreak/>
        <w:t>the bell is swung from side to side typically on a wheel.</w:t>
      </w:r>
      <w:r w:rsidRPr="00C90E0E">
        <w:rPr>
          <w:rFonts w:ascii="Times New Roman" w:hAnsi="Times New Roman" w:cs="Times New Roman"/>
          <w:sz w:val="24"/>
          <w:szCs w:val="24"/>
          <w:vertAlign w:val="superscript"/>
        </w:rPr>
        <w:footnoteReference w:id="42"/>
      </w:r>
      <w:r w:rsidRPr="00C90E0E">
        <w:rPr>
          <w:rFonts w:ascii="Times New Roman" w:hAnsi="Times New Roman" w:cs="Times New Roman"/>
          <w:sz w:val="24"/>
          <w:szCs w:val="24"/>
        </w:rPr>
        <w:t xml:space="preserve">  This type is the common method used in the previously discussed swinging systems.</w:t>
      </w:r>
    </w:p>
    <w:p w:rsidR="002A4305" w:rsidRPr="00C90E0E" w:rsidRDefault="005B4738"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 xml:space="preserve">The “ringing” method can be accomplished in two ways; a “flying” clapper and </w:t>
      </w:r>
      <w:r w:rsidR="00E054CD" w:rsidRPr="00C90E0E">
        <w:rPr>
          <w:rFonts w:ascii="Times New Roman" w:hAnsi="Times New Roman" w:cs="Times New Roman"/>
          <w:sz w:val="24"/>
          <w:szCs w:val="24"/>
        </w:rPr>
        <w:t>a “falling” clapper.  A “flying”</w:t>
      </w:r>
      <w:r w:rsidRPr="00C90E0E">
        <w:rPr>
          <w:rFonts w:ascii="Times New Roman" w:hAnsi="Times New Roman" w:cs="Times New Roman"/>
          <w:sz w:val="24"/>
          <w:szCs w:val="24"/>
        </w:rPr>
        <w:t xml:space="preserve"> clapper begins with a bell attached to the pivot point of what is known as a “headstock” or “yoke” generally composed of either wood or steel.</w:t>
      </w:r>
      <w:r w:rsidRPr="00C90E0E">
        <w:rPr>
          <w:rFonts w:ascii="Times New Roman" w:hAnsi="Times New Roman" w:cs="Times New Roman"/>
          <w:sz w:val="24"/>
          <w:szCs w:val="24"/>
          <w:vertAlign w:val="superscript"/>
        </w:rPr>
        <w:footnoteReference w:id="43"/>
      </w:r>
      <w:r w:rsidRPr="00C90E0E">
        <w:rPr>
          <w:rFonts w:ascii="Times New Roman" w:hAnsi="Times New Roman" w:cs="Times New Roman"/>
          <w:sz w:val="24"/>
          <w:szCs w:val="24"/>
        </w:rPr>
        <w:t xml:space="preserve">  A pulley system is attached to the yoke from which a rope is fed and pulled to rock the bell which causes the clapper to swing freely or “fly” (English system) and strike against the bell.</w:t>
      </w:r>
      <w:r w:rsidRPr="00C90E0E">
        <w:rPr>
          <w:rFonts w:ascii="Times New Roman" w:hAnsi="Times New Roman" w:cs="Times New Roman"/>
          <w:sz w:val="24"/>
          <w:szCs w:val="24"/>
          <w:vertAlign w:val="superscript"/>
        </w:rPr>
        <w:footnoteReference w:id="44"/>
      </w:r>
      <w:r w:rsidRPr="00C90E0E">
        <w:rPr>
          <w:rFonts w:ascii="Times New Roman" w:hAnsi="Times New Roman" w:cs="Times New Roman"/>
          <w:sz w:val="24"/>
          <w:szCs w:val="24"/>
        </w:rPr>
        <w:t xml:space="preserve">  A “falling” clapper involves a counterweight (Spanish system) attached to the yoke “allowing the bell to pivot with a high center of gravity”.</w:t>
      </w:r>
      <w:r w:rsidRPr="00C90E0E">
        <w:rPr>
          <w:rFonts w:ascii="Times New Roman" w:hAnsi="Times New Roman" w:cs="Times New Roman"/>
          <w:sz w:val="24"/>
          <w:szCs w:val="24"/>
          <w:vertAlign w:val="superscript"/>
        </w:rPr>
        <w:footnoteReference w:id="45"/>
      </w:r>
      <w:r w:rsidRPr="00C90E0E">
        <w:rPr>
          <w:rFonts w:ascii="Times New Roman" w:hAnsi="Times New Roman" w:cs="Times New Roman"/>
          <w:sz w:val="24"/>
          <w:szCs w:val="24"/>
        </w:rPr>
        <w:t xml:space="preserve"> The clapper initially hangs at the pivot point and “falls” onto the walls of the bell with changing directions.</w:t>
      </w:r>
      <w:r w:rsidRPr="00C90E0E">
        <w:rPr>
          <w:rFonts w:ascii="Times New Roman" w:hAnsi="Times New Roman" w:cs="Times New Roman"/>
          <w:sz w:val="24"/>
          <w:szCs w:val="24"/>
          <w:vertAlign w:val="superscript"/>
        </w:rPr>
        <w:footnoteReference w:id="46"/>
      </w:r>
    </w:p>
    <w:p w:rsidR="00BD6BEF" w:rsidRPr="00C90E0E" w:rsidRDefault="005B4738" w:rsidP="00E64FA2">
      <w:pPr>
        <w:spacing w:after="0"/>
        <w:rPr>
          <w:rFonts w:ascii="Times New Roman" w:hAnsi="Times New Roman" w:cs="Times New Roman"/>
          <w:sz w:val="24"/>
          <w:szCs w:val="24"/>
        </w:rPr>
      </w:pPr>
      <w:r w:rsidRPr="00C90E0E">
        <w:rPr>
          <w:rFonts w:ascii="Times New Roman" w:hAnsi="Times New Roman" w:cs="Times New Roman"/>
          <w:sz w:val="24"/>
          <w:szCs w:val="24"/>
        </w:rPr>
        <w:t xml:space="preserve">            While most of the previously discussed information suggests manual ringing of the bells</w:t>
      </w:r>
      <w:r w:rsidR="00E054CD" w:rsidRPr="00C90E0E">
        <w:rPr>
          <w:rFonts w:ascii="Times New Roman" w:hAnsi="Times New Roman" w:cs="Times New Roman"/>
          <w:sz w:val="24"/>
          <w:szCs w:val="24"/>
        </w:rPr>
        <w:t>,</w:t>
      </w:r>
      <w:r w:rsidRPr="00C90E0E">
        <w:rPr>
          <w:rFonts w:ascii="Times New Roman" w:hAnsi="Times New Roman" w:cs="Times New Roman"/>
          <w:sz w:val="24"/>
          <w:szCs w:val="24"/>
        </w:rPr>
        <w:t xml:space="preserve"> a popular trend has developed in which the bells are governed by an automated system.  A common type of automated system involves a motor with cables leading up to either side of the bell wheel.</w:t>
      </w:r>
      <w:r w:rsidRPr="00C90E0E">
        <w:rPr>
          <w:rFonts w:ascii="Times New Roman" w:hAnsi="Times New Roman" w:cs="Times New Roman"/>
          <w:sz w:val="24"/>
          <w:szCs w:val="24"/>
          <w:vertAlign w:val="superscript"/>
        </w:rPr>
        <w:footnoteReference w:id="47"/>
      </w:r>
      <w:r w:rsidRPr="00C90E0E">
        <w:rPr>
          <w:rFonts w:ascii="Times New Roman" w:hAnsi="Times New Roman" w:cs="Times New Roman"/>
          <w:sz w:val="24"/>
          <w:szCs w:val="24"/>
        </w:rPr>
        <w:t xml:space="preserve">  The motor is activated when the bell reaches the peak of its swing by spinning the cables in the opposite direction which, in turn, reverses the bell’s direction.</w:t>
      </w:r>
      <w:r w:rsidRPr="00C90E0E">
        <w:rPr>
          <w:rFonts w:ascii="Times New Roman" w:hAnsi="Times New Roman" w:cs="Times New Roman"/>
          <w:sz w:val="24"/>
          <w:szCs w:val="24"/>
          <w:vertAlign w:val="superscript"/>
        </w:rPr>
        <w:footnoteReference w:id="48"/>
      </w:r>
      <w:r w:rsidRPr="00C90E0E">
        <w:rPr>
          <w:rFonts w:ascii="Times New Roman" w:hAnsi="Times New Roman" w:cs="Times New Roman"/>
          <w:sz w:val="24"/>
          <w:szCs w:val="24"/>
        </w:rPr>
        <w:t xml:space="preserve">  A drawback for this system was it couldn’t monitor the state of the bell in case its swinging became erratic which was later remedied by a group that outfitted the motor with a computer which would halt the bell in case of malfunction.</w:t>
      </w:r>
      <w:r w:rsidRPr="00C90E0E">
        <w:rPr>
          <w:rFonts w:ascii="Times New Roman" w:hAnsi="Times New Roman" w:cs="Times New Roman"/>
          <w:sz w:val="24"/>
          <w:szCs w:val="24"/>
          <w:vertAlign w:val="superscript"/>
        </w:rPr>
        <w:footnoteReference w:id="49"/>
      </w:r>
      <w:r w:rsidRPr="00C90E0E">
        <w:rPr>
          <w:rFonts w:ascii="Times New Roman" w:hAnsi="Times New Roman" w:cs="Times New Roman"/>
          <w:sz w:val="24"/>
          <w:szCs w:val="24"/>
        </w:rPr>
        <w:t xml:space="preserve">  Another automated ringing system involves a mechanized striker which can be installed either on the outside of the bell (often used for swinging or stationary bells) or on the inside (only used for stationary bells).</w:t>
      </w:r>
      <w:r w:rsidRPr="00C90E0E">
        <w:rPr>
          <w:rFonts w:ascii="Times New Roman" w:hAnsi="Times New Roman" w:cs="Times New Roman"/>
          <w:sz w:val="24"/>
          <w:szCs w:val="24"/>
          <w:vertAlign w:val="superscript"/>
        </w:rPr>
        <w:footnoteReference w:id="50"/>
      </w:r>
    </w:p>
    <w:p w:rsidR="002A4305" w:rsidRPr="00C90E0E" w:rsidRDefault="00BD6BEF" w:rsidP="00C90E0E">
      <w:pPr>
        <w:pStyle w:val="Heading2"/>
      </w:pPr>
      <w:bookmarkStart w:id="14" w:name="_Toc342920959"/>
      <w:r w:rsidRPr="00C90E0E">
        <w:t>2.2</w:t>
      </w:r>
      <w:r w:rsidR="005B4738" w:rsidRPr="00C90E0E">
        <w:t xml:space="preserve"> </w:t>
      </w:r>
      <w:r w:rsidRPr="00C90E0E">
        <w:t>Bell Towers</w:t>
      </w:r>
      <w:bookmarkEnd w:id="14"/>
    </w:p>
    <w:p w:rsidR="00922E85" w:rsidRPr="00C90E0E" w:rsidRDefault="00922E85" w:rsidP="00922E85">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Bell towers may often look very similar to the casual observer, but when one looks closely at the minute details, he or she may find that the differences are numerous depending on the part of the tower being studied and the time it was built. </w:t>
      </w:r>
    </w:p>
    <w:p w:rsidR="00922E85" w:rsidRPr="00C90E0E" w:rsidRDefault="00922E85" w:rsidP="00C90E0E">
      <w:pPr>
        <w:pStyle w:val="Heading3"/>
      </w:pPr>
      <w:bookmarkStart w:id="15" w:name="_Toc342920960"/>
      <w:r w:rsidRPr="00C90E0E">
        <w:t>2.</w:t>
      </w:r>
      <w:r w:rsidR="00BD6BEF" w:rsidRPr="00C90E0E">
        <w:t>2.1</w:t>
      </w:r>
      <w:r w:rsidRPr="00C90E0E">
        <w:t xml:space="preserve"> </w:t>
      </w:r>
      <w:r w:rsidR="00825213">
        <w:t>The Anatomy of a Bell Tower</w:t>
      </w:r>
      <w:bookmarkEnd w:id="15"/>
    </w:p>
    <w:p w:rsidR="00922E85" w:rsidRPr="00C90E0E" w:rsidRDefault="000675F7" w:rsidP="00922E85">
      <w:pPr>
        <w:rPr>
          <w:rFonts w:ascii="Times New Roman" w:hAnsi="Times New Roman" w:cs="Times New Roman"/>
          <w:color w:val="000000"/>
          <w:sz w:val="24"/>
          <w:szCs w:val="24"/>
        </w:rPr>
      </w:pPr>
      <w:r w:rsidRPr="00C90E0E">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32236C13" wp14:editId="13F5DABD">
                <wp:simplePos x="0" y="0"/>
                <wp:positionH relativeFrom="column">
                  <wp:posOffset>3209925</wp:posOffset>
                </wp:positionH>
                <wp:positionV relativeFrom="paragraph">
                  <wp:posOffset>4072890</wp:posOffset>
                </wp:positionV>
                <wp:extent cx="2590800" cy="635"/>
                <wp:effectExtent l="0" t="0" r="0" b="0"/>
                <wp:wrapTight wrapText="bothSides">
                  <wp:wrapPolygon edited="0">
                    <wp:start x="0" y="0"/>
                    <wp:lineTo x="0" y="20026"/>
                    <wp:lineTo x="21441" y="20026"/>
                    <wp:lineTo x="21441"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rsidR="006F215C" w:rsidRPr="00724AE9" w:rsidRDefault="006F215C" w:rsidP="000675F7">
                            <w:pPr>
                              <w:pStyle w:val="Caption"/>
                              <w:rPr>
                                <w:rFonts w:ascii="Times New Roman" w:hAnsi="Times New Roman" w:cs="Times New Roman"/>
                                <w:noProof/>
                                <w:color w:val="000000"/>
                                <w:sz w:val="24"/>
                                <w:szCs w:val="24"/>
                              </w:rPr>
                            </w:pPr>
                            <w:r>
                              <w:t xml:space="preserve">Figure </w:t>
                            </w:r>
                            <w:fldSimple w:instr=" SEQ Figure \* ARABIC ">
                              <w:r>
                                <w:rPr>
                                  <w:noProof/>
                                </w:rPr>
                                <w:t>5</w:t>
                              </w:r>
                            </w:fldSimple>
                            <w:r>
                              <w:t>: Diagram of the parts of a bell tower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7" type="#_x0000_t202" style="position:absolute;margin-left:252.75pt;margin-top:320.7pt;width:20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" stroked="f">
                <v:textbox style="mso-fit-shape-to-text:t" inset="0,0,0,0">
                  <w:txbxContent>
                    <w:p w:rsidR="005C701D" w:rsidRPr="00724AE9" w:rsidRDefault="005C701D" w:rsidP="000675F7">
                      <w:pPr>
                        <w:pStyle w:val="Caption"/>
                        <w:rPr>
                          <w:rFonts w:ascii="Times New Roman" w:hAnsi="Times New Roman" w:cs="Times New Roman"/>
                          <w:noProof/>
                          <w:color w:val="000000"/>
                          <w:sz w:val="24"/>
                          <w:szCs w:val="24"/>
                        </w:rPr>
                      </w:pPr>
                      <w:r>
                        <w:t xml:space="preserve">Figure </w:t>
                      </w:r>
                      <w:fldSimple w:instr=" SEQ Figure \* ARABIC ">
                        <w:r>
                          <w:rPr>
                            <w:noProof/>
                          </w:rPr>
                          <w:t>5</w:t>
                        </w:r>
                      </w:fldSimple>
                      <w:r>
                        <w:t>: Diagram of the parts of a bell tower</w:t>
                      </w:r>
                    </w:p>
                  </w:txbxContent>
                </v:textbox>
                <w10:wrap type="tight"/>
              </v:shape>
            </w:pict>
          </mc:Fallback>
        </mc:AlternateContent>
      </w:r>
      <w:r w:rsidR="00922E85" w:rsidRPr="00C90E0E">
        <w:rPr>
          <w:rStyle w:val="apple-tab-span"/>
          <w:rFonts w:ascii="Times New Roman" w:hAnsi="Times New Roman" w:cs="Times New Roman"/>
          <w:color w:val="000000"/>
          <w:sz w:val="24"/>
          <w:szCs w:val="24"/>
        </w:rPr>
        <w:tab/>
      </w:r>
      <w:r w:rsidR="00922E85" w:rsidRPr="00C90E0E">
        <w:rPr>
          <w:rFonts w:ascii="Times New Roman" w:hAnsi="Times New Roman" w:cs="Times New Roman"/>
          <w:color w:val="000000"/>
          <w:sz w:val="24"/>
          <w:szCs w:val="24"/>
        </w:rPr>
        <w:t>There are four main components to the structure of a bell tower: base, shaft, belfry, and spire. Each of these contributes to the overall style and integrity of the tower.</w:t>
      </w:r>
      <w:r w:rsidR="00922E85" w:rsidRPr="00C90E0E">
        <w:rPr>
          <w:rFonts w:ascii="Times New Roman" w:hAnsi="Times New Roman" w:cs="Times New Roman"/>
          <w:color w:val="000000"/>
          <w:sz w:val="24"/>
          <w:szCs w:val="24"/>
        </w:rPr>
        <w:br/>
        <w:t>       </w:t>
      </w:r>
      <w:r w:rsidR="00922E85" w:rsidRPr="00C90E0E">
        <w:rPr>
          <w:rStyle w:val="apple-tab-span"/>
          <w:rFonts w:ascii="Times New Roman" w:hAnsi="Times New Roman" w:cs="Times New Roman"/>
          <w:color w:val="000000"/>
          <w:sz w:val="24"/>
          <w:szCs w:val="24"/>
        </w:rPr>
        <w:tab/>
      </w:r>
      <w:r w:rsidR="00922E85" w:rsidRPr="00C90E0E">
        <w:rPr>
          <w:rFonts w:ascii="Times New Roman" w:hAnsi="Times New Roman" w:cs="Times New Roman"/>
          <w:color w:val="000000"/>
          <w:sz w:val="24"/>
          <w:szCs w:val="24"/>
        </w:rPr>
        <w:t xml:space="preserve">The main purpose of the base is to maintain the structural integrity of the tower. The walls at the base of the tower are often thicker than those at the top. Non-porous materials are </w:t>
      </w:r>
      <w:r w:rsidR="00047062" w:rsidRPr="00C90E0E">
        <w:rPr>
          <w:rFonts w:ascii="Times New Roman" w:hAnsi="Times New Roman" w:cs="Times New Roman"/>
          <w:noProof/>
          <w:color w:val="000000"/>
          <w:sz w:val="24"/>
          <w:szCs w:val="24"/>
        </w:rPr>
        <w:drawing>
          <wp:anchor distT="0" distB="0" distL="114300" distR="114300" simplePos="0" relativeHeight="251669504" behindDoc="1" locked="0" layoutInCell="1" allowOverlap="1" wp14:anchorId="2A635FAD" wp14:editId="415A27AB">
            <wp:simplePos x="0" y="0"/>
            <wp:positionH relativeFrom="column">
              <wp:posOffset>3209925</wp:posOffset>
            </wp:positionH>
            <wp:positionV relativeFrom="paragraph">
              <wp:posOffset>80645</wp:posOffset>
            </wp:positionV>
            <wp:extent cx="2590800" cy="3854450"/>
            <wp:effectExtent l="0" t="0" r="0" b="0"/>
            <wp:wrapTight wrapText="bothSides">
              <wp:wrapPolygon edited="0">
                <wp:start x="0" y="0"/>
                <wp:lineTo x="0" y="21458"/>
                <wp:lineTo x="21441" y="21458"/>
                <wp:lineTo x="2144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erDiagra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0800" cy="3854450"/>
                    </a:xfrm>
                    <a:prstGeom prst="rect">
                      <a:avLst/>
                    </a:prstGeom>
                  </pic:spPr>
                </pic:pic>
              </a:graphicData>
            </a:graphic>
            <wp14:sizeRelH relativeFrom="page">
              <wp14:pctWidth>0</wp14:pctWidth>
            </wp14:sizeRelH>
            <wp14:sizeRelV relativeFrom="page">
              <wp14:pctHeight>0</wp14:pctHeight>
            </wp14:sizeRelV>
          </wp:anchor>
        </w:drawing>
      </w:r>
      <w:r w:rsidR="00922E85" w:rsidRPr="00C90E0E">
        <w:rPr>
          <w:rFonts w:ascii="Times New Roman" w:hAnsi="Times New Roman" w:cs="Times New Roman"/>
          <w:color w:val="000000"/>
          <w:sz w:val="24"/>
          <w:szCs w:val="24"/>
        </w:rPr>
        <w:t>used so that it is resistant to salt water from flooding and heavy enough to withstand the pressure from the weight of the tower.</w:t>
      </w:r>
      <w:r w:rsidR="00922E85" w:rsidRPr="00C90E0E">
        <w:rPr>
          <w:rFonts w:ascii="Times New Roman" w:hAnsi="Times New Roman" w:cs="Times New Roman"/>
          <w:color w:val="000000"/>
          <w:sz w:val="24"/>
          <w:szCs w:val="24"/>
        </w:rPr>
        <w:br/>
        <w:t>       </w:t>
      </w:r>
      <w:r w:rsidR="00922E85" w:rsidRPr="00C90E0E">
        <w:rPr>
          <w:rStyle w:val="apple-tab-span"/>
          <w:rFonts w:ascii="Times New Roman" w:hAnsi="Times New Roman" w:cs="Times New Roman"/>
          <w:color w:val="000000"/>
          <w:sz w:val="24"/>
          <w:szCs w:val="24"/>
        </w:rPr>
        <w:tab/>
      </w:r>
      <w:r w:rsidR="00922E85" w:rsidRPr="00C90E0E">
        <w:rPr>
          <w:rFonts w:ascii="Times New Roman" w:hAnsi="Times New Roman" w:cs="Times New Roman"/>
          <w:color w:val="000000"/>
          <w:sz w:val="24"/>
          <w:szCs w:val="24"/>
        </w:rPr>
        <w:t>The shaft is the part that contributes to the height of the tower and contains stairs, ramps, and landings that lead to the belfry. It is usually constructed of brick and mortar, which varied in strength based on the year that it was constructed. Brick makers improved upon the method for making bricks so that bricks could withstand a greater amount of pressure. In addition, to provide the tower with greater flexibility and support, some towers were built using metal rods.</w:t>
      </w:r>
      <w:r w:rsidR="00922E85" w:rsidRPr="00C90E0E">
        <w:rPr>
          <w:rFonts w:ascii="Times New Roman" w:hAnsi="Times New Roman" w:cs="Times New Roman"/>
          <w:color w:val="000000"/>
          <w:sz w:val="24"/>
          <w:szCs w:val="24"/>
        </w:rPr>
        <w:br/>
        <w:t>       </w:t>
      </w:r>
      <w:r w:rsidR="00922E85" w:rsidRPr="00C90E0E">
        <w:rPr>
          <w:rStyle w:val="apple-tab-span"/>
          <w:rFonts w:ascii="Times New Roman" w:hAnsi="Times New Roman" w:cs="Times New Roman"/>
          <w:color w:val="000000"/>
          <w:sz w:val="24"/>
          <w:szCs w:val="24"/>
        </w:rPr>
        <w:tab/>
      </w:r>
      <w:r w:rsidR="00922E85" w:rsidRPr="00C90E0E">
        <w:rPr>
          <w:rFonts w:ascii="Times New Roman" w:hAnsi="Times New Roman" w:cs="Times New Roman"/>
          <w:color w:val="000000"/>
          <w:sz w:val="24"/>
          <w:szCs w:val="24"/>
        </w:rPr>
        <w:t xml:space="preserve">The belfry, located above the shaft, contains the bells and usually some type of landing. On the exterior, it is generally the most ornate part of the tower, built using brick and other types of stone or clay. Typically, there are windows or arched openings that let light through and occasionally netting to keep pigeons from entering. The bells are hung from the top of the belfry with wood, although some newer towers use metal. It has been found, however, that the vibration of the bell through the metal to the walls increases deterioration. </w:t>
      </w:r>
      <w:r w:rsidR="00922E85" w:rsidRPr="00C90E0E">
        <w:rPr>
          <w:rFonts w:ascii="Times New Roman" w:hAnsi="Times New Roman" w:cs="Times New Roman"/>
          <w:color w:val="000000"/>
          <w:sz w:val="24"/>
          <w:szCs w:val="24"/>
        </w:rPr>
        <w:br/>
      </w:r>
      <w:r w:rsidR="00922E85" w:rsidRPr="00C90E0E">
        <w:rPr>
          <w:rStyle w:val="apple-tab-span"/>
          <w:rFonts w:ascii="Times New Roman" w:hAnsi="Times New Roman" w:cs="Times New Roman"/>
          <w:color w:val="000000"/>
          <w:sz w:val="24"/>
          <w:szCs w:val="24"/>
        </w:rPr>
        <w:tab/>
      </w:r>
      <w:r w:rsidR="00922E85" w:rsidRPr="00C90E0E">
        <w:rPr>
          <w:rFonts w:ascii="Times New Roman" w:hAnsi="Times New Roman" w:cs="Times New Roman"/>
          <w:color w:val="000000"/>
          <w:sz w:val="24"/>
          <w:szCs w:val="24"/>
        </w:rPr>
        <w:t xml:space="preserve">Above the belfry there may be an attic which provides additional storage or access to the top of the tower for maintenance. There may also be a balustrade, or a balcony with a railing that runs around the outside of the attic. This is usually accessible from the attic, so that one may enjoy a more expansive view and have additional access to the roof. To get to the attic, there is either a ladder or stairway. </w:t>
      </w:r>
      <w:r w:rsidR="00922E85" w:rsidRPr="00C90E0E">
        <w:rPr>
          <w:rFonts w:ascii="Times New Roman" w:hAnsi="Times New Roman" w:cs="Times New Roman"/>
          <w:color w:val="000000"/>
          <w:sz w:val="24"/>
          <w:szCs w:val="24"/>
        </w:rPr>
        <w:br/>
        <w:t>           The spire varies depending on the tower, but it can have many shapes: conical, pyramidal, bulbous, and others. There also may be a lightning rod or weathervane at the top of the tower.</w:t>
      </w:r>
    </w:p>
    <w:p w:rsidR="00374427" w:rsidRPr="00C90E0E" w:rsidRDefault="00374427" w:rsidP="00C90E0E">
      <w:pPr>
        <w:pStyle w:val="Heading3"/>
      </w:pPr>
      <w:bookmarkStart w:id="16" w:name="_Toc342920961"/>
      <w:r w:rsidRPr="00C90E0E">
        <w:t>2.</w:t>
      </w:r>
      <w:r w:rsidR="00BD6BEF" w:rsidRPr="00C90E0E">
        <w:t>2.2</w:t>
      </w:r>
      <w:r w:rsidRPr="00C90E0E">
        <w:t xml:space="preserve"> Bell Tower Styles</w:t>
      </w:r>
      <w:bookmarkEnd w:id="16"/>
    </w:p>
    <w:p w:rsidR="002E5F7B" w:rsidRDefault="005B4738" w:rsidP="002E5F7B">
      <w:pPr>
        <w:spacing w:after="0"/>
        <w:rPr>
          <w:rFonts w:ascii="Times New Roman" w:hAnsi="Times New Roman" w:cs="Times New Roman"/>
          <w:sz w:val="24"/>
          <w:szCs w:val="24"/>
        </w:rPr>
      </w:pPr>
      <w:r w:rsidRPr="00C90E0E">
        <w:rPr>
          <w:rFonts w:ascii="Times New Roman" w:hAnsi="Times New Roman" w:cs="Times New Roman"/>
          <w:sz w:val="24"/>
          <w:szCs w:val="24"/>
        </w:rPr>
        <w:tab/>
        <w:t xml:space="preserve">Venice bell towers, along with the bells they hold, have been a constant part of daily life for citizens for over a thousand years. Essentially, each </w:t>
      </w:r>
      <w:r w:rsidR="003C21CF" w:rsidRPr="00C90E0E">
        <w:rPr>
          <w:rFonts w:ascii="Times New Roman" w:hAnsi="Times New Roman" w:cs="Times New Roman"/>
          <w:sz w:val="24"/>
          <w:szCs w:val="24"/>
        </w:rPr>
        <w:t xml:space="preserve">tower </w:t>
      </w:r>
      <w:r w:rsidRPr="00C90E0E">
        <w:rPr>
          <w:rFonts w:ascii="Times New Roman" w:hAnsi="Times New Roman" w:cs="Times New Roman"/>
          <w:sz w:val="24"/>
          <w:szCs w:val="24"/>
        </w:rPr>
        <w:t>display</w:t>
      </w:r>
      <w:r w:rsidR="003C21CF" w:rsidRPr="00C90E0E">
        <w:rPr>
          <w:rFonts w:ascii="Times New Roman" w:hAnsi="Times New Roman" w:cs="Times New Roman"/>
          <w:sz w:val="24"/>
          <w:szCs w:val="24"/>
        </w:rPr>
        <w:t>s the same set of basic features:</w:t>
      </w:r>
      <w:r w:rsidRPr="00C90E0E">
        <w:rPr>
          <w:rFonts w:ascii="Times New Roman" w:hAnsi="Times New Roman" w:cs="Times New Roman"/>
          <w:sz w:val="24"/>
          <w:szCs w:val="24"/>
        </w:rPr>
        <w:t xml:space="preserve"> a tall square base, usuall</w:t>
      </w:r>
      <w:r w:rsidR="003C21CF" w:rsidRPr="00C90E0E">
        <w:rPr>
          <w:rFonts w:ascii="Times New Roman" w:hAnsi="Times New Roman" w:cs="Times New Roman"/>
          <w:sz w:val="24"/>
          <w:szCs w:val="24"/>
        </w:rPr>
        <w:t xml:space="preserve">y attached to a church, an </w:t>
      </w:r>
      <w:r w:rsidRPr="00C90E0E">
        <w:rPr>
          <w:rFonts w:ascii="Times New Roman" w:hAnsi="Times New Roman" w:cs="Times New Roman"/>
          <w:sz w:val="24"/>
          <w:szCs w:val="24"/>
        </w:rPr>
        <w:t>opening for the bells</w:t>
      </w:r>
      <w:r w:rsidR="003C21CF" w:rsidRPr="00C90E0E">
        <w:rPr>
          <w:rFonts w:ascii="Times New Roman" w:hAnsi="Times New Roman" w:cs="Times New Roman"/>
          <w:sz w:val="24"/>
          <w:szCs w:val="24"/>
        </w:rPr>
        <w:t>,</w:t>
      </w:r>
      <w:r w:rsidRPr="00C90E0E">
        <w:rPr>
          <w:rFonts w:ascii="Times New Roman" w:hAnsi="Times New Roman" w:cs="Times New Roman"/>
          <w:sz w:val="24"/>
          <w:szCs w:val="24"/>
        </w:rPr>
        <w:t xml:space="preserve"> and a spire or </w:t>
      </w:r>
      <w:r w:rsidRPr="00C90E0E">
        <w:rPr>
          <w:rFonts w:ascii="Times New Roman" w:hAnsi="Times New Roman" w:cs="Times New Roman"/>
          <w:sz w:val="24"/>
          <w:szCs w:val="24"/>
        </w:rPr>
        <w:lastRenderedPageBreak/>
        <w:t xml:space="preserve">dome on the top. </w:t>
      </w:r>
      <w:r w:rsidR="002E5F7B" w:rsidRPr="00C90E0E">
        <w:rPr>
          <w:rFonts w:ascii="Times New Roman" w:hAnsi="Times New Roman" w:cs="Times New Roman"/>
          <w:sz w:val="24"/>
          <w:szCs w:val="24"/>
        </w:rPr>
        <w:t xml:space="preserve">Depending on the time of construction, bell towers differ in features such as type of opening, type of roof, material, and decoration. </w:t>
      </w:r>
      <w:r w:rsidRPr="00C90E0E">
        <w:rPr>
          <w:rFonts w:ascii="Times New Roman" w:hAnsi="Times New Roman" w:cs="Times New Roman"/>
          <w:sz w:val="24"/>
          <w:szCs w:val="24"/>
        </w:rPr>
        <w:t>Because of age and deterioration, many of these towers require restoration usually having to do with weak foundations.</w:t>
      </w:r>
      <w:r w:rsidRPr="00C90E0E">
        <w:rPr>
          <w:rFonts w:ascii="Times New Roman" w:hAnsi="Times New Roman" w:cs="Times New Roman"/>
          <w:sz w:val="24"/>
          <w:szCs w:val="24"/>
          <w:vertAlign w:val="superscript"/>
        </w:rPr>
        <w:footnoteReference w:id="51"/>
      </w:r>
      <w:r w:rsidRPr="00C90E0E">
        <w:rPr>
          <w:rFonts w:ascii="Times New Roman" w:hAnsi="Times New Roman" w:cs="Times New Roman"/>
          <w:sz w:val="24"/>
          <w:szCs w:val="24"/>
        </w:rPr>
        <w:t xml:space="preserve"> </w:t>
      </w:r>
      <w:r w:rsidR="002E5F7B">
        <w:rPr>
          <w:rFonts w:ascii="Times New Roman" w:hAnsi="Times New Roman" w:cs="Times New Roman"/>
          <w:sz w:val="24"/>
          <w:szCs w:val="24"/>
        </w:rPr>
        <w:t xml:space="preserve">When towers were restored, the new parts often reflected the time period in which it was restored and not the period in which it was built. Therefore, towers frequently feature multiple styles of architecture. </w:t>
      </w:r>
    </w:p>
    <w:p w:rsidR="002E5F7B" w:rsidRDefault="005B4738" w:rsidP="002E5F7B">
      <w:pPr>
        <w:spacing w:after="0"/>
        <w:ind w:firstLine="720"/>
        <w:rPr>
          <w:rFonts w:ascii="Times New Roman" w:hAnsi="Times New Roman" w:cs="Times New Roman"/>
          <w:sz w:val="24"/>
          <w:szCs w:val="24"/>
        </w:rPr>
      </w:pPr>
      <w:r w:rsidRPr="00C90E0E">
        <w:rPr>
          <w:rFonts w:ascii="Times New Roman" w:hAnsi="Times New Roman" w:cs="Times New Roman"/>
          <w:sz w:val="24"/>
          <w:szCs w:val="24"/>
        </w:rPr>
        <w:t>Styles that were close in time period may share some of the same features. For instance, Baroque and Renaissance towers often have marble columns to separate openings in the belfry. In addition, earlier towers, such as towers from the Romanesque era, were very simplistic, showi</w:t>
      </w:r>
      <w:r w:rsidR="003C21CF" w:rsidRPr="00C90E0E">
        <w:rPr>
          <w:rFonts w:ascii="Times New Roman" w:hAnsi="Times New Roman" w:cs="Times New Roman"/>
          <w:sz w:val="24"/>
          <w:szCs w:val="24"/>
        </w:rPr>
        <w:t>ng little to no artistic design.  L</w:t>
      </w:r>
      <w:r w:rsidRPr="00C90E0E">
        <w:rPr>
          <w:rFonts w:ascii="Times New Roman" w:hAnsi="Times New Roman" w:cs="Times New Roman"/>
          <w:sz w:val="24"/>
          <w:szCs w:val="24"/>
        </w:rPr>
        <w:t>ater towers, like those from the Baroque period, became more detailed.</w:t>
      </w:r>
    </w:p>
    <w:p w:rsidR="002A4305" w:rsidRPr="00C90E0E" w:rsidRDefault="005B4738" w:rsidP="002E5F7B">
      <w:pPr>
        <w:spacing w:after="0"/>
        <w:ind w:firstLine="720"/>
        <w:rPr>
          <w:rFonts w:ascii="Times New Roman" w:hAnsi="Times New Roman" w:cs="Times New Roman"/>
          <w:sz w:val="24"/>
          <w:szCs w:val="24"/>
        </w:rPr>
      </w:pPr>
      <w:r w:rsidRPr="00C90E0E">
        <w:rPr>
          <w:rFonts w:ascii="Times New Roman" w:hAnsi="Times New Roman" w:cs="Times New Roman"/>
          <w:sz w:val="24"/>
          <w:szCs w:val="24"/>
        </w:rPr>
        <w:t xml:space="preserve"> Overall, bell towers contribute a great deal to the ambiance of the city. They add a new dimension to the landscape of Venice. Just as the New York skyline is seen as an iconic image throughout the world, the bell towers of Venice bring a vertical dimension to an otherwise flat city.  </w:t>
      </w:r>
    </w:p>
    <w:p w:rsidR="002A4305" w:rsidRPr="00C90E0E" w:rsidRDefault="002A4305">
      <w:pPr>
        <w:pStyle w:val="Heading1"/>
        <w:rPr>
          <w:rFonts w:ascii="Times New Roman" w:hAnsi="Times New Roman" w:cs="Times New Roman"/>
          <w:sz w:val="24"/>
          <w:szCs w:val="24"/>
        </w:rPr>
      </w:pPr>
    </w:p>
    <w:p w:rsidR="002A4305" w:rsidRPr="00C90E0E" w:rsidRDefault="00BD6BEF" w:rsidP="00C90E0E">
      <w:pPr>
        <w:pStyle w:val="Heading3"/>
      </w:pPr>
      <w:bookmarkStart w:id="17" w:name="_Toc342920962"/>
      <w:r w:rsidRPr="00C90E0E">
        <w:t>2.2.3</w:t>
      </w:r>
      <w:r w:rsidR="005B4738" w:rsidRPr="00C90E0E">
        <w:t xml:space="preserve"> Deterioration </w:t>
      </w:r>
      <w:r w:rsidRPr="00C90E0E">
        <w:t xml:space="preserve">of </w:t>
      </w:r>
      <w:r w:rsidR="005B4738" w:rsidRPr="00C90E0E">
        <w:t>Bell Towers</w:t>
      </w:r>
      <w:bookmarkEnd w:id="17"/>
    </w:p>
    <w:p w:rsidR="00992CEE" w:rsidRDefault="005B4738" w:rsidP="001E6A54">
      <w:pPr>
        <w:spacing w:after="0"/>
        <w:ind w:firstLine="720"/>
        <w:rPr>
          <w:rFonts w:ascii="Times New Roman" w:hAnsi="Times New Roman" w:cs="Times New Roman"/>
          <w:sz w:val="24"/>
          <w:szCs w:val="24"/>
        </w:rPr>
      </w:pPr>
      <w:r w:rsidRPr="00C90E0E">
        <w:rPr>
          <w:rFonts w:ascii="Times New Roman" w:hAnsi="Times New Roman" w:cs="Times New Roman"/>
          <w:sz w:val="24"/>
          <w:szCs w:val="24"/>
        </w:rPr>
        <w:t xml:space="preserve">Catastrophic events such as earthquakes and flooding do not frequently cause any major damage, but </w:t>
      </w:r>
      <w:r w:rsidR="00846787">
        <w:rPr>
          <w:rFonts w:ascii="Times New Roman" w:hAnsi="Times New Roman" w:cs="Times New Roman"/>
          <w:sz w:val="24"/>
          <w:szCs w:val="24"/>
        </w:rPr>
        <w:t xml:space="preserve">there have been cases, not specifically in </w:t>
      </w:r>
      <w:r w:rsidR="00992CEE">
        <w:rPr>
          <w:rFonts w:ascii="Times New Roman" w:hAnsi="Times New Roman" w:cs="Times New Roman"/>
          <w:sz w:val="24"/>
          <w:szCs w:val="24"/>
        </w:rPr>
        <w:t>Venice, where this has occurred.</w:t>
      </w:r>
    </w:p>
    <w:p w:rsidR="002A4305" w:rsidRPr="00C90E0E" w:rsidRDefault="004220E5" w:rsidP="001E6A54">
      <w:pPr>
        <w:spacing w:after="0"/>
        <w:ind w:firstLine="720"/>
        <w:rPr>
          <w:rFonts w:ascii="Times New Roman" w:hAnsi="Times New Roman" w:cs="Times New Roman"/>
          <w:sz w:val="24"/>
          <w:szCs w:val="24"/>
        </w:rPr>
      </w:pPr>
      <w:r w:rsidRPr="00C90E0E">
        <w:rPr>
          <w:rFonts w:ascii="Times New Roman" w:hAnsi="Times New Roman" w:cs="Times New Roman"/>
          <w:noProof/>
          <w:sz w:val="24"/>
          <w:szCs w:val="24"/>
        </w:rPr>
        <w:drawing>
          <wp:anchor distT="0" distB="0" distL="0" distR="0" simplePos="0" relativeHeight="251662336" behindDoc="1" locked="0" layoutInCell="0" hidden="0" allowOverlap="0" wp14:anchorId="4467C9E6" wp14:editId="5CB94708">
            <wp:simplePos x="0" y="0"/>
            <wp:positionH relativeFrom="margin">
              <wp:posOffset>3051175</wp:posOffset>
            </wp:positionH>
            <wp:positionV relativeFrom="paragraph">
              <wp:posOffset>316865</wp:posOffset>
            </wp:positionV>
            <wp:extent cx="2810510" cy="1828800"/>
            <wp:effectExtent l="0" t="0" r="8890" b="0"/>
            <wp:wrapSquare wrapText="bothSides"/>
            <wp:docPr id="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25"/>
                    <a:stretch>
                      <a:fillRect/>
                    </a:stretch>
                  </pic:blipFill>
                  <pic:spPr>
                    <a:xfrm>
                      <a:off x="0" y="0"/>
                      <a:ext cx="2810510" cy="1828800"/>
                    </a:xfrm>
                    <a:prstGeom prst="rect">
                      <a:avLst/>
                    </a:prstGeom>
                  </pic:spPr>
                </pic:pic>
              </a:graphicData>
            </a:graphic>
          </wp:anchor>
        </w:drawing>
      </w:r>
      <w:r w:rsidR="005B4738" w:rsidRPr="00C90E0E">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4AE6ECE0" wp14:editId="181A2797">
                <wp:simplePos x="0" y="0"/>
                <wp:positionH relativeFrom="column">
                  <wp:posOffset>3193415</wp:posOffset>
                </wp:positionH>
                <wp:positionV relativeFrom="paragraph">
                  <wp:posOffset>2218055</wp:posOffset>
                </wp:positionV>
                <wp:extent cx="2592705" cy="635"/>
                <wp:effectExtent l="0" t="0" r="0" b="8255"/>
                <wp:wrapSquare wrapText="bothSides"/>
                <wp:docPr id="47" name="Text Box 47"/>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a:effectLst/>
                      </wps:spPr>
                      <wps:txbx>
                        <w:txbxContent>
                          <w:p w:rsidR="006F215C" w:rsidRPr="00543DD7" w:rsidRDefault="006F215C" w:rsidP="005B4738">
                            <w:pPr>
                              <w:pStyle w:val="Caption"/>
                              <w:rPr>
                                <w:color w:val="000000"/>
                                <w:sz w:val="24"/>
                              </w:rPr>
                            </w:pPr>
                            <w:bookmarkStart w:id="18" w:name="_Toc337733368"/>
                            <w:r>
                              <w:t xml:space="preserve">Figure </w:t>
                            </w:r>
                            <w:fldSimple w:instr=" SEQ Figure \* ARABIC ">
                              <w:r>
                                <w:rPr>
                                  <w:noProof/>
                                </w:rPr>
                                <w:t>6</w:t>
                              </w:r>
                            </w:fldSimple>
                            <w:r>
                              <w:t>: Tower of Finale Emilia after earthquake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 o:spid="_x0000_s1028" type="#_x0000_t202" style="position:absolute;left:0;text-align:left;margin-left:251.45pt;margin-top:174.65pt;width:204.1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cBNNQIAAHQ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" stroked="f">
                <v:textbox style="mso-fit-shape-to-text:t" inset="0,0,0,0">
                  <w:txbxContent>
                    <w:p w:rsidR="00053832" w:rsidRPr="00543DD7" w:rsidRDefault="00053832" w:rsidP="005B4738">
                      <w:pPr>
                        <w:pStyle w:val="Caption"/>
                        <w:rPr>
                          <w:color w:val="000000"/>
                          <w:sz w:val="24"/>
                        </w:rPr>
                      </w:pPr>
                      <w:bookmarkStart w:id="18" w:name="_Toc337733368"/>
                      <w:r>
                        <w:t xml:space="preserve">Figure </w:t>
                      </w:r>
                      <w:r>
                        <w:fldChar w:fldCharType="begin"/>
                      </w:r>
                      <w:r>
                        <w:instrText xml:space="preserve"> SEQ Figure \* ARABIC </w:instrText>
                      </w:r>
                      <w:r>
                        <w:fldChar w:fldCharType="separate"/>
                      </w:r>
                      <w:r>
                        <w:rPr>
                          <w:noProof/>
                        </w:rPr>
                        <w:t>6</w:t>
                      </w:r>
                      <w:r>
                        <w:rPr>
                          <w:noProof/>
                        </w:rPr>
                        <w:fldChar w:fldCharType="end"/>
                      </w:r>
                      <w:r>
                        <w:t>: Tower of Finale Emilia after earthquake</w:t>
                      </w:r>
                      <w:bookmarkEnd w:id="18"/>
                    </w:p>
                  </w:txbxContent>
                </v:textbox>
                <w10:wrap type="square"/>
              </v:shape>
            </w:pict>
          </mc:Fallback>
        </mc:AlternateContent>
      </w:r>
      <w:r w:rsidR="005B4738" w:rsidRPr="00C90E0E">
        <w:rPr>
          <w:rFonts w:ascii="Times New Roman" w:hAnsi="Times New Roman" w:cs="Times New Roman"/>
          <w:sz w:val="24"/>
          <w:szCs w:val="24"/>
        </w:rPr>
        <w:t>Seismic activity is but one danger the bell towers of Venice must face.  Earthquakes have rocked many towers to the ground through the centuries (See Figure 4)</w:t>
      </w:r>
      <w:r w:rsidR="003C21CF" w:rsidRPr="00C90E0E">
        <w:rPr>
          <w:rFonts w:ascii="Times New Roman" w:hAnsi="Times New Roman" w:cs="Times New Roman"/>
          <w:sz w:val="24"/>
          <w:szCs w:val="24"/>
        </w:rPr>
        <w:t>,</w:t>
      </w:r>
      <w:r w:rsidR="005B4738" w:rsidRPr="00C90E0E">
        <w:rPr>
          <w:rFonts w:ascii="Times New Roman" w:hAnsi="Times New Roman" w:cs="Times New Roman"/>
          <w:sz w:val="24"/>
          <w:szCs w:val="24"/>
        </w:rPr>
        <w:t xml:space="preserve"> with one of the most recent incidents happening in 1902 when the bell tower in the Piazza San Marco collapsed.</w:t>
      </w:r>
      <w:r w:rsidR="005B4738" w:rsidRPr="00C90E0E">
        <w:rPr>
          <w:rFonts w:ascii="Times New Roman" w:hAnsi="Times New Roman" w:cs="Times New Roman"/>
          <w:sz w:val="24"/>
          <w:szCs w:val="24"/>
          <w:vertAlign w:val="superscript"/>
        </w:rPr>
        <w:footnoteReference w:id="52"/>
      </w:r>
      <w:r w:rsidR="005B4738" w:rsidRPr="00C90E0E">
        <w:rPr>
          <w:rFonts w:ascii="Times New Roman" w:hAnsi="Times New Roman" w:cs="Times New Roman"/>
          <w:sz w:val="24"/>
          <w:szCs w:val="24"/>
        </w:rPr>
        <w:t xml:space="preserve">  When originally built, these monuments were intended to support the vertical force of gravity rather than horizontal shifting forces from earthquakes.</w:t>
      </w:r>
      <w:r w:rsidR="005B4738" w:rsidRPr="00C90E0E">
        <w:rPr>
          <w:rFonts w:ascii="Times New Roman" w:hAnsi="Times New Roman" w:cs="Times New Roman"/>
          <w:sz w:val="24"/>
          <w:szCs w:val="24"/>
          <w:vertAlign w:val="superscript"/>
        </w:rPr>
        <w:footnoteReference w:id="53"/>
      </w:r>
      <w:r w:rsidR="005B4738" w:rsidRPr="00C90E0E">
        <w:rPr>
          <w:rFonts w:ascii="Times New Roman" w:hAnsi="Times New Roman" w:cs="Times New Roman"/>
          <w:sz w:val="24"/>
          <w:szCs w:val="24"/>
        </w:rPr>
        <w:t xml:space="preserve">  Furthermore, clay soil at the foundation of the towers causes a large amount of weight to be displaced over a small area, leading to instability.</w:t>
      </w:r>
      <w:r w:rsidR="005B4738" w:rsidRPr="00C90E0E">
        <w:rPr>
          <w:rFonts w:ascii="Times New Roman" w:hAnsi="Times New Roman" w:cs="Times New Roman"/>
          <w:sz w:val="24"/>
          <w:szCs w:val="24"/>
          <w:vertAlign w:val="superscript"/>
        </w:rPr>
        <w:footnoteReference w:id="54"/>
      </w:r>
      <w:r w:rsidR="005B4738" w:rsidRPr="00C90E0E">
        <w:rPr>
          <w:rFonts w:ascii="Times New Roman" w:hAnsi="Times New Roman" w:cs="Times New Roman"/>
          <w:sz w:val="24"/>
          <w:szCs w:val="24"/>
        </w:rPr>
        <w:t xml:space="preserve"> As a result, some bell towers in Venice have struggled to remain </w:t>
      </w:r>
      <w:r w:rsidR="005B4738" w:rsidRPr="00C90E0E">
        <w:rPr>
          <w:rFonts w:ascii="Times New Roman" w:hAnsi="Times New Roman" w:cs="Times New Roman"/>
          <w:sz w:val="24"/>
          <w:szCs w:val="24"/>
        </w:rPr>
        <w:lastRenderedPageBreak/>
        <w:t>standing.</w:t>
      </w:r>
    </w:p>
    <w:p w:rsidR="002A4305" w:rsidRPr="00C90E0E" w:rsidRDefault="005B4738" w:rsidP="001E6A54">
      <w:pPr>
        <w:spacing w:after="0"/>
        <w:ind w:firstLine="720"/>
        <w:rPr>
          <w:rFonts w:ascii="Times New Roman" w:hAnsi="Times New Roman" w:cs="Times New Roman"/>
          <w:sz w:val="24"/>
          <w:szCs w:val="24"/>
        </w:rPr>
      </w:pPr>
      <w:r w:rsidRPr="00C90E0E">
        <w:rPr>
          <w:rFonts w:ascii="Times New Roman" w:hAnsi="Times New Roman" w:cs="Times New Roman"/>
          <w:sz w:val="24"/>
          <w:szCs w:val="24"/>
        </w:rPr>
        <w:t>The damaging effects of flooding in Venice were brought to international attention on November 4, 1966 when the water level rose 1.9m above standard water level</w:t>
      </w:r>
      <w:r w:rsidR="004220E5" w:rsidRPr="00C90E0E">
        <w:rPr>
          <w:rFonts w:ascii="Times New Roman" w:hAnsi="Times New Roman" w:cs="Times New Roman"/>
          <w:sz w:val="24"/>
          <w:szCs w:val="24"/>
        </w:rPr>
        <w:t>.</w:t>
      </w:r>
      <w:r w:rsidRPr="00C90E0E">
        <w:rPr>
          <w:rFonts w:ascii="Times New Roman" w:hAnsi="Times New Roman" w:cs="Times New Roman"/>
          <w:sz w:val="24"/>
          <w:szCs w:val="24"/>
          <w:vertAlign w:val="superscript"/>
        </w:rPr>
        <w:footnoteReference w:id="55"/>
      </w:r>
      <w:r w:rsidRPr="00C90E0E">
        <w:rPr>
          <w:rFonts w:ascii="Times New Roman" w:hAnsi="Times New Roman" w:cs="Times New Roman"/>
          <w:sz w:val="24"/>
          <w:szCs w:val="24"/>
        </w:rPr>
        <w:t xml:space="preserve">  This flood caused innumerable costs of damage to the cultural heritage of Venice including art and architecture.  Since then flooding has become more noticeable each year than in previous years.  In the past century the water level has risen by about 12 cm which is believed to be caused by global climate change and the resulting increase in sea level.</w:t>
      </w:r>
      <w:r w:rsidRPr="00C90E0E">
        <w:rPr>
          <w:rFonts w:ascii="Times New Roman" w:hAnsi="Times New Roman" w:cs="Times New Roman"/>
          <w:sz w:val="24"/>
          <w:szCs w:val="24"/>
          <w:vertAlign w:val="superscript"/>
        </w:rPr>
        <w:footnoteReference w:id="56"/>
      </w:r>
      <w:r w:rsidRPr="00C90E0E">
        <w:rPr>
          <w:rFonts w:ascii="Times New Roman" w:hAnsi="Times New Roman" w:cs="Times New Roman"/>
          <w:sz w:val="24"/>
          <w:szCs w:val="24"/>
        </w:rPr>
        <w:t xml:space="preserve">  Flooding is presumed to worsen with increasing subsidence of land</w:t>
      </w:r>
      <w:r w:rsidR="004220E5" w:rsidRPr="00C90E0E">
        <w:rPr>
          <w:rFonts w:ascii="Times New Roman" w:hAnsi="Times New Roman" w:cs="Times New Roman"/>
          <w:sz w:val="24"/>
          <w:szCs w:val="24"/>
        </w:rPr>
        <w:t>.  The</w:t>
      </w:r>
      <w:r w:rsidRPr="00C90E0E">
        <w:rPr>
          <w:rFonts w:ascii="Times New Roman" w:hAnsi="Times New Roman" w:cs="Times New Roman"/>
          <w:sz w:val="24"/>
          <w:szCs w:val="24"/>
        </w:rPr>
        <w:t xml:space="preserve"> number of instances of flooding is </w:t>
      </w:r>
      <w:r w:rsidR="004220E5" w:rsidRPr="00C90E0E">
        <w:rPr>
          <w:rFonts w:ascii="Times New Roman" w:hAnsi="Times New Roman" w:cs="Times New Roman"/>
          <w:sz w:val="24"/>
          <w:szCs w:val="24"/>
        </w:rPr>
        <w:t xml:space="preserve">projected to increase </w:t>
      </w:r>
      <w:r w:rsidRPr="00C90E0E">
        <w:rPr>
          <w:rFonts w:ascii="Times New Roman" w:hAnsi="Times New Roman" w:cs="Times New Roman"/>
          <w:sz w:val="24"/>
          <w:szCs w:val="24"/>
        </w:rPr>
        <w:t>20 to 250 times by the end of the 21st century</w:t>
      </w:r>
      <w:r w:rsidR="004220E5" w:rsidRPr="00C90E0E">
        <w:rPr>
          <w:rFonts w:ascii="Times New Roman" w:hAnsi="Times New Roman" w:cs="Times New Roman"/>
          <w:sz w:val="24"/>
          <w:szCs w:val="24"/>
        </w:rPr>
        <w:t>.</w:t>
      </w:r>
      <w:r w:rsidRPr="00C90E0E">
        <w:rPr>
          <w:rFonts w:ascii="Times New Roman" w:hAnsi="Times New Roman" w:cs="Times New Roman"/>
          <w:sz w:val="24"/>
          <w:szCs w:val="24"/>
          <w:vertAlign w:val="superscript"/>
        </w:rPr>
        <w:footnoteReference w:id="57"/>
      </w:r>
      <w:r w:rsidRPr="00C90E0E">
        <w:rPr>
          <w:rFonts w:ascii="Times New Roman" w:hAnsi="Times New Roman" w:cs="Times New Roman"/>
          <w:sz w:val="24"/>
          <w:szCs w:val="24"/>
        </w:rPr>
        <w:t xml:space="preserve">  </w:t>
      </w:r>
    </w:p>
    <w:p w:rsidR="002A4305" w:rsidRPr="00C90E0E" w:rsidRDefault="005B4738" w:rsidP="001E6A54">
      <w:pPr>
        <w:spacing w:after="0"/>
        <w:rPr>
          <w:rFonts w:ascii="Times New Roman" w:hAnsi="Times New Roman" w:cs="Times New Roman"/>
          <w:sz w:val="24"/>
          <w:szCs w:val="24"/>
        </w:rPr>
      </w:pPr>
      <w:r w:rsidRPr="00C90E0E">
        <w:rPr>
          <w:rFonts w:ascii="Times New Roman" w:hAnsi="Times New Roman" w:cs="Times New Roman"/>
          <w:sz w:val="24"/>
          <w:szCs w:val="24"/>
        </w:rPr>
        <w:t>           The effect of water levels on historical monuments is significant.  It affects the foundation by eroding away supports and softening the soil with sediment deposits.  In addition, many basements in Venice consist of water-resistant stone: however, the rest of the building is vulnerable to rising water levels.  The brick exposed to flooding is weak against the intrusion of water as it enters through its porous surface and creates crystallization of salt</w:t>
      </w:r>
      <w:r w:rsidR="004220E5" w:rsidRPr="00C90E0E">
        <w:rPr>
          <w:rFonts w:ascii="Times New Roman" w:hAnsi="Times New Roman" w:cs="Times New Roman"/>
          <w:sz w:val="24"/>
          <w:szCs w:val="24"/>
        </w:rPr>
        <w:t>.</w:t>
      </w:r>
      <w:r w:rsidRPr="00C90E0E">
        <w:rPr>
          <w:rFonts w:ascii="Times New Roman" w:hAnsi="Times New Roman" w:cs="Times New Roman"/>
          <w:sz w:val="24"/>
          <w:szCs w:val="24"/>
          <w:vertAlign w:val="superscript"/>
        </w:rPr>
        <w:footnoteReference w:id="58"/>
      </w:r>
      <w:r w:rsidRPr="00C90E0E">
        <w:rPr>
          <w:rFonts w:ascii="Times New Roman" w:hAnsi="Times New Roman" w:cs="Times New Roman"/>
          <w:sz w:val="24"/>
          <w:szCs w:val="24"/>
        </w:rPr>
        <w:t xml:space="preserve">  This chemical reaction causes damage to the façade of the building in the form of weathering and deterioration, as well as causing problems in the form of weakening the building’s structural integrity.</w:t>
      </w:r>
    </w:p>
    <w:p w:rsidR="002A4305" w:rsidRPr="00C90E0E" w:rsidRDefault="005B4738" w:rsidP="001E6A54">
      <w:pPr>
        <w:spacing w:after="0"/>
        <w:rPr>
          <w:rFonts w:ascii="Times New Roman" w:hAnsi="Times New Roman" w:cs="Times New Roman"/>
          <w:sz w:val="24"/>
          <w:szCs w:val="24"/>
        </w:rPr>
      </w:pPr>
      <w:r w:rsidRPr="00C90E0E">
        <w:rPr>
          <w:rFonts w:ascii="Times New Roman" w:hAnsi="Times New Roman" w:cs="Times New Roman"/>
          <w:sz w:val="24"/>
          <w:szCs w:val="24"/>
        </w:rPr>
        <w:tab/>
      </w:r>
      <w:r w:rsidR="004220E5" w:rsidRPr="00C90E0E">
        <w:rPr>
          <w:rFonts w:ascii="Times New Roman" w:hAnsi="Times New Roman" w:cs="Times New Roman"/>
          <w:sz w:val="24"/>
          <w:szCs w:val="24"/>
        </w:rPr>
        <w:t>Damage due to flooding is a major issue affecting Venice because it leads to deterioration of material culture.  This d</w:t>
      </w:r>
      <w:r w:rsidRPr="00C90E0E">
        <w:rPr>
          <w:rFonts w:ascii="Times New Roman" w:hAnsi="Times New Roman" w:cs="Times New Roman"/>
          <w:sz w:val="24"/>
          <w:szCs w:val="24"/>
        </w:rPr>
        <w:t xml:space="preserve">eterioration </w:t>
      </w:r>
      <w:r w:rsidR="004220E5" w:rsidRPr="00C90E0E">
        <w:rPr>
          <w:rFonts w:ascii="Times New Roman" w:hAnsi="Times New Roman" w:cs="Times New Roman"/>
          <w:sz w:val="24"/>
          <w:szCs w:val="24"/>
        </w:rPr>
        <w:t xml:space="preserve">is </w:t>
      </w:r>
      <w:r w:rsidRPr="00C90E0E">
        <w:rPr>
          <w:rFonts w:ascii="Times New Roman" w:hAnsi="Times New Roman" w:cs="Times New Roman"/>
          <w:sz w:val="24"/>
          <w:szCs w:val="24"/>
        </w:rPr>
        <w:t>an issue recognized in Venice and globally by UNESCO and other organizations.  Thus their efforts to explore ways of preservation began.</w:t>
      </w:r>
    </w:p>
    <w:p w:rsidR="002A4305" w:rsidRDefault="002A4305" w:rsidP="0085588F">
      <w:pPr>
        <w:rPr>
          <w:rFonts w:ascii="Times New Roman" w:hAnsi="Times New Roman" w:cs="Times New Roman"/>
          <w:sz w:val="24"/>
          <w:szCs w:val="24"/>
        </w:rPr>
      </w:pPr>
    </w:p>
    <w:p w:rsidR="0095745B" w:rsidRDefault="0095745B" w:rsidP="0095745B">
      <w:pPr>
        <w:pStyle w:val="Heading2"/>
      </w:pPr>
      <w:bookmarkStart w:id="19" w:name="_Toc342920963"/>
      <w:r>
        <w:t>2.3 Past Work</w:t>
      </w:r>
      <w:bookmarkEnd w:id="19"/>
    </w:p>
    <w:p w:rsidR="0095745B" w:rsidRDefault="00763243" w:rsidP="001E6A54">
      <w:pPr>
        <w:ind w:firstLine="720"/>
        <w:rPr>
          <w:rFonts w:ascii="Times New Roman" w:hAnsi="Times New Roman" w:cs="Times New Roman"/>
          <w:sz w:val="24"/>
          <w:szCs w:val="24"/>
        </w:rPr>
      </w:pPr>
      <w:r>
        <w:rPr>
          <w:rFonts w:ascii="Times New Roman" w:hAnsi="Times New Roman" w:cs="Times New Roman"/>
          <w:sz w:val="24"/>
          <w:szCs w:val="24"/>
        </w:rPr>
        <w:t xml:space="preserve">A great majority of the data </w:t>
      </w:r>
      <w:r w:rsidR="005B57C3">
        <w:rPr>
          <w:rFonts w:ascii="Times New Roman" w:hAnsi="Times New Roman" w:cs="Times New Roman"/>
          <w:sz w:val="24"/>
          <w:szCs w:val="24"/>
        </w:rPr>
        <w:t>presented in</w:t>
      </w:r>
      <w:r>
        <w:rPr>
          <w:rFonts w:ascii="Times New Roman" w:hAnsi="Times New Roman" w:cs="Times New Roman"/>
          <w:sz w:val="24"/>
          <w:szCs w:val="24"/>
        </w:rPr>
        <w:t xml:space="preserve"> our project comes from the past projects completed by WPI students from the Venice Project Center, the work of the Earth Watch volunteers</w:t>
      </w:r>
      <w:r w:rsidR="005038F6">
        <w:rPr>
          <w:rFonts w:ascii="Times New Roman" w:hAnsi="Times New Roman" w:cs="Times New Roman"/>
          <w:sz w:val="24"/>
          <w:szCs w:val="24"/>
        </w:rPr>
        <w:t xml:space="preserve"> led by Fabio Carrera, and </w:t>
      </w:r>
      <w:r w:rsidR="00551C72">
        <w:rPr>
          <w:rFonts w:ascii="Times New Roman" w:hAnsi="Times New Roman" w:cs="Times New Roman"/>
          <w:sz w:val="24"/>
          <w:szCs w:val="24"/>
        </w:rPr>
        <w:t xml:space="preserve">research </w:t>
      </w:r>
      <w:r w:rsidR="005B57C3">
        <w:rPr>
          <w:rFonts w:ascii="Times New Roman" w:hAnsi="Times New Roman" w:cs="Times New Roman"/>
          <w:sz w:val="24"/>
          <w:szCs w:val="24"/>
        </w:rPr>
        <w:t>by</w:t>
      </w:r>
      <w:r w:rsidR="00551C72">
        <w:rPr>
          <w:rFonts w:ascii="Times New Roman" w:hAnsi="Times New Roman" w:cs="Times New Roman"/>
          <w:sz w:val="24"/>
          <w:szCs w:val="24"/>
        </w:rPr>
        <w:t xml:space="preserve"> art historian, Adriano </w:t>
      </w:r>
      <w:proofErr w:type="spellStart"/>
      <w:r w:rsidR="00551C72">
        <w:rPr>
          <w:rFonts w:ascii="Times New Roman" w:hAnsi="Times New Roman" w:cs="Times New Roman"/>
          <w:sz w:val="24"/>
          <w:szCs w:val="24"/>
        </w:rPr>
        <w:t>Boccardi</w:t>
      </w:r>
      <w:proofErr w:type="spellEnd"/>
      <w:r w:rsidR="00551C72">
        <w:rPr>
          <w:rFonts w:ascii="Times New Roman" w:hAnsi="Times New Roman" w:cs="Times New Roman"/>
          <w:sz w:val="24"/>
          <w:szCs w:val="24"/>
        </w:rPr>
        <w:t>. These projects f</w:t>
      </w:r>
      <w:r w:rsidR="00F50686">
        <w:rPr>
          <w:rFonts w:ascii="Times New Roman" w:hAnsi="Times New Roman" w:cs="Times New Roman"/>
          <w:sz w:val="24"/>
          <w:szCs w:val="24"/>
        </w:rPr>
        <w:t xml:space="preserve">ocused on the collecting of data for all bells and bell towers in </w:t>
      </w:r>
      <w:r w:rsidR="005B57C3">
        <w:rPr>
          <w:rFonts w:ascii="Times New Roman" w:hAnsi="Times New Roman" w:cs="Times New Roman"/>
          <w:sz w:val="24"/>
          <w:szCs w:val="24"/>
        </w:rPr>
        <w:t>Venice, and t</w:t>
      </w:r>
      <w:r w:rsidR="00F50686">
        <w:rPr>
          <w:rFonts w:ascii="Times New Roman" w:hAnsi="Times New Roman" w:cs="Times New Roman"/>
          <w:sz w:val="24"/>
          <w:szCs w:val="24"/>
        </w:rPr>
        <w:t>he data collected</w:t>
      </w:r>
      <w:r w:rsidR="005B57C3">
        <w:rPr>
          <w:rFonts w:ascii="Times New Roman" w:hAnsi="Times New Roman" w:cs="Times New Roman"/>
          <w:sz w:val="24"/>
          <w:szCs w:val="24"/>
        </w:rPr>
        <w:t xml:space="preserve"> ranged from the physical appearance of the towers and bells </w:t>
      </w:r>
      <w:r w:rsidR="00392EC3">
        <w:rPr>
          <w:rFonts w:ascii="Times New Roman" w:hAnsi="Times New Roman" w:cs="Times New Roman"/>
          <w:sz w:val="24"/>
          <w:szCs w:val="24"/>
        </w:rPr>
        <w:t xml:space="preserve">to </w:t>
      </w:r>
      <w:r w:rsidR="005B57C3">
        <w:rPr>
          <w:rFonts w:ascii="Times New Roman" w:hAnsi="Times New Roman" w:cs="Times New Roman"/>
          <w:sz w:val="24"/>
          <w:szCs w:val="24"/>
        </w:rPr>
        <w:t>ratings on condition to me</w:t>
      </w:r>
      <w:r w:rsidR="00392EC3">
        <w:rPr>
          <w:rFonts w:ascii="Times New Roman" w:hAnsi="Times New Roman" w:cs="Times New Roman"/>
          <w:sz w:val="24"/>
          <w:szCs w:val="24"/>
        </w:rPr>
        <w:t>dia, including video and photo. The projects also made recommendation</w:t>
      </w:r>
      <w:r w:rsidR="00E056A4">
        <w:rPr>
          <w:rFonts w:ascii="Times New Roman" w:hAnsi="Times New Roman" w:cs="Times New Roman"/>
          <w:sz w:val="24"/>
          <w:szCs w:val="24"/>
        </w:rPr>
        <w:t>s</w:t>
      </w:r>
      <w:r w:rsidR="00392EC3">
        <w:rPr>
          <w:rFonts w:ascii="Times New Roman" w:hAnsi="Times New Roman" w:cs="Times New Roman"/>
          <w:sz w:val="24"/>
          <w:szCs w:val="24"/>
        </w:rPr>
        <w:t xml:space="preserve"> on how to revive the significance of bells and bell towers so there might be more interest in preserving them.</w:t>
      </w:r>
    </w:p>
    <w:p w:rsidR="00E056A4" w:rsidRDefault="00E056A4" w:rsidP="00E056A4">
      <w:pPr>
        <w:keepNext/>
      </w:pPr>
      <w:r>
        <w:rPr>
          <w:rFonts w:ascii="Times New Roman" w:hAnsi="Times New Roman" w:cs="Times New Roman"/>
          <w:noProof/>
          <w:sz w:val="24"/>
          <w:szCs w:val="24"/>
        </w:rPr>
        <w:lastRenderedPageBreak/>
        <w:drawing>
          <wp:inline distT="0" distB="0" distL="0" distR="0" wp14:anchorId="03E86431" wp14:editId="0558589D">
            <wp:extent cx="6142892" cy="2503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tProjectTimeline_All.jpg"/>
                    <pic:cNvPicPr/>
                  </pic:nvPicPr>
                  <pic:blipFill>
                    <a:blip r:embed="rId26">
                      <a:extLst>
                        <a:ext uri="{28A0092B-C50C-407E-A947-70E740481C1C}">
                          <a14:useLocalDpi xmlns:a14="http://schemas.microsoft.com/office/drawing/2010/main" val="0"/>
                        </a:ext>
                      </a:extLst>
                    </a:blip>
                    <a:stretch>
                      <a:fillRect/>
                    </a:stretch>
                  </pic:blipFill>
                  <pic:spPr>
                    <a:xfrm>
                      <a:off x="0" y="0"/>
                      <a:ext cx="6142892" cy="2503754"/>
                    </a:xfrm>
                    <a:prstGeom prst="rect">
                      <a:avLst/>
                    </a:prstGeom>
                  </pic:spPr>
                </pic:pic>
              </a:graphicData>
            </a:graphic>
          </wp:inline>
        </w:drawing>
      </w:r>
    </w:p>
    <w:p w:rsidR="00E056A4" w:rsidRDefault="00E056A4" w:rsidP="00E056A4">
      <w:pPr>
        <w:pStyle w:val="Caption"/>
        <w:rPr>
          <w:rFonts w:ascii="Times New Roman" w:hAnsi="Times New Roman" w:cs="Times New Roman"/>
          <w:sz w:val="24"/>
          <w:szCs w:val="24"/>
        </w:rPr>
      </w:pPr>
      <w:r>
        <w:t xml:space="preserve">Figure </w:t>
      </w:r>
      <w:commentRangeStart w:id="20"/>
      <w:r w:rsidR="002028EC">
        <w:fldChar w:fldCharType="begin"/>
      </w:r>
      <w:r w:rsidR="002028EC">
        <w:instrText xml:space="preserve"> SEQ Figure \* ARABIC </w:instrText>
      </w:r>
      <w:r w:rsidR="002028EC">
        <w:fldChar w:fldCharType="separate"/>
      </w:r>
      <w:r>
        <w:rPr>
          <w:noProof/>
        </w:rPr>
        <w:t>7</w:t>
      </w:r>
      <w:r w:rsidR="002028EC">
        <w:rPr>
          <w:noProof/>
        </w:rPr>
        <w:fldChar w:fldCharType="end"/>
      </w:r>
      <w:r>
        <w:t xml:space="preserve"> Timeline of past research on Venice Bells and Bell Towers</w:t>
      </w:r>
      <w:commentRangeEnd w:id="20"/>
      <w:r w:rsidR="00F36043">
        <w:rPr>
          <w:rStyle w:val="CommentReference"/>
          <w:b w:val="0"/>
          <w:bCs w:val="0"/>
          <w:color w:val="auto"/>
        </w:rPr>
        <w:commentReference w:id="20"/>
      </w:r>
    </w:p>
    <w:p w:rsidR="00F60812" w:rsidRDefault="00392EC3" w:rsidP="0095745B">
      <w:pPr>
        <w:rPr>
          <w:rFonts w:ascii="Times New Roman" w:hAnsi="Times New Roman" w:cs="Times New Roman"/>
          <w:sz w:val="24"/>
          <w:szCs w:val="24"/>
        </w:rPr>
      </w:pPr>
      <w:r>
        <w:rPr>
          <w:rFonts w:ascii="Times New Roman" w:hAnsi="Times New Roman" w:cs="Times New Roman"/>
          <w:sz w:val="24"/>
          <w:szCs w:val="24"/>
        </w:rPr>
        <w:tab/>
        <w:t xml:space="preserve">The first project done by the Venice project Center on Venice bells and bell towers was in 1992; however, the methodology for collecting data was not refined until the 1994 Project, entitled </w:t>
      </w:r>
      <w:r>
        <w:rPr>
          <w:rFonts w:ascii="Times New Roman" w:hAnsi="Times New Roman" w:cs="Times New Roman"/>
          <w:sz w:val="24"/>
          <w:szCs w:val="24"/>
          <w:u w:val="single"/>
        </w:rPr>
        <w:t xml:space="preserve">A Method for the Evaluation of Venetian Bells and Bell Towers. </w:t>
      </w:r>
      <w:r>
        <w:rPr>
          <w:rFonts w:ascii="Times New Roman" w:hAnsi="Times New Roman" w:cs="Times New Roman"/>
          <w:sz w:val="24"/>
          <w:szCs w:val="24"/>
        </w:rPr>
        <w:t xml:space="preserve">The next year, another project, </w:t>
      </w:r>
      <w:r>
        <w:rPr>
          <w:rFonts w:ascii="Times New Roman" w:hAnsi="Times New Roman" w:cs="Times New Roman"/>
          <w:sz w:val="24"/>
          <w:szCs w:val="24"/>
          <w:u w:val="single"/>
        </w:rPr>
        <w:t>Computerized Catalog of Venetian Bells and Bell Towers,</w:t>
      </w:r>
      <w:r>
        <w:rPr>
          <w:rFonts w:ascii="Times New Roman" w:hAnsi="Times New Roman" w:cs="Times New Roman"/>
          <w:sz w:val="24"/>
          <w:szCs w:val="24"/>
        </w:rPr>
        <w:t xml:space="preserve"> worked, again, to catalog the bells and also organize the data into a Microsoft Access database. In 1995, 1996, and 1997, Earth Watch volunteers, led by Fabio Carrera, used the guidelines of the </w:t>
      </w:r>
      <w:r w:rsidR="005B19E0">
        <w:rPr>
          <w:rFonts w:ascii="Times New Roman" w:hAnsi="Times New Roman" w:cs="Times New Roman"/>
          <w:sz w:val="24"/>
          <w:szCs w:val="24"/>
        </w:rPr>
        <w:t xml:space="preserve">two projects before to collect data and input it into the database. Towers were not revisited by the Venice Project Center until 2000, when the project, </w:t>
      </w:r>
      <w:r w:rsidR="005B19E0">
        <w:rPr>
          <w:rFonts w:ascii="Times New Roman" w:hAnsi="Times New Roman" w:cs="Times New Roman"/>
          <w:sz w:val="24"/>
          <w:szCs w:val="24"/>
          <w:u w:val="single"/>
        </w:rPr>
        <w:t>Cellular Bell Towers,</w:t>
      </w:r>
      <w:r w:rsidR="005B19E0">
        <w:rPr>
          <w:rFonts w:ascii="Times New Roman" w:hAnsi="Times New Roman" w:cs="Times New Roman"/>
          <w:sz w:val="24"/>
          <w:szCs w:val="24"/>
        </w:rPr>
        <w:t xml:space="preserve"> proposed using the towers as cell phone towers, giving them a new function altogether. </w:t>
      </w:r>
      <w:r w:rsidR="006F39B7">
        <w:rPr>
          <w:rFonts w:ascii="Times New Roman" w:hAnsi="Times New Roman" w:cs="Times New Roman"/>
          <w:sz w:val="24"/>
          <w:szCs w:val="24"/>
        </w:rPr>
        <w:t xml:space="preserve">More recently, the towers have been put into the hands of the city, for their </w:t>
      </w:r>
      <w:r w:rsidR="006E385A">
        <w:rPr>
          <w:rFonts w:ascii="Times New Roman" w:hAnsi="Times New Roman" w:cs="Times New Roman"/>
          <w:sz w:val="24"/>
          <w:szCs w:val="24"/>
        </w:rPr>
        <w:t>mete</w:t>
      </w:r>
      <w:r w:rsidR="006F39B7">
        <w:rPr>
          <w:rFonts w:ascii="Times New Roman" w:hAnsi="Times New Roman" w:cs="Times New Roman"/>
          <w:sz w:val="24"/>
          <w:szCs w:val="24"/>
        </w:rPr>
        <w:t>o</w:t>
      </w:r>
      <w:r w:rsidR="006E385A">
        <w:rPr>
          <w:rFonts w:ascii="Times New Roman" w:hAnsi="Times New Roman" w:cs="Times New Roman"/>
          <w:sz w:val="24"/>
          <w:szCs w:val="24"/>
        </w:rPr>
        <w:t>ro</w:t>
      </w:r>
      <w:r w:rsidR="006F39B7">
        <w:rPr>
          <w:rFonts w:ascii="Times New Roman" w:hAnsi="Times New Roman" w:cs="Times New Roman"/>
          <w:sz w:val="24"/>
          <w:szCs w:val="24"/>
        </w:rPr>
        <w:t xml:space="preserve">logical use in signaling high tides. </w:t>
      </w:r>
      <w:r w:rsidR="005B19E0">
        <w:rPr>
          <w:rFonts w:ascii="Times New Roman" w:hAnsi="Times New Roman" w:cs="Times New Roman"/>
          <w:sz w:val="24"/>
          <w:szCs w:val="24"/>
        </w:rPr>
        <w:t xml:space="preserve">The work of Adriano </w:t>
      </w:r>
      <w:proofErr w:type="spellStart"/>
      <w:r w:rsidR="005B19E0">
        <w:rPr>
          <w:rFonts w:ascii="Times New Roman" w:hAnsi="Times New Roman" w:cs="Times New Roman"/>
          <w:sz w:val="24"/>
          <w:szCs w:val="24"/>
        </w:rPr>
        <w:t>Boccardi</w:t>
      </w:r>
      <w:proofErr w:type="spellEnd"/>
      <w:r w:rsidR="005B19E0">
        <w:rPr>
          <w:rFonts w:ascii="Times New Roman" w:hAnsi="Times New Roman" w:cs="Times New Roman"/>
          <w:sz w:val="24"/>
          <w:szCs w:val="24"/>
        </w:rPr>
        <w:t>, in 2001 contributed to the much of the information in the Project Center’s database</w:t>
      </w:r>
      <w:r w:rsidR="00F60812">
        <w:rPr>
          <w:rFonts w:ascii="Times New Roman" w:hAnsi="Times New Roman" w:cs="Times New Roman"/>
          <w:sz w:val="24"/>
          <w:szCs w:val="24"/>
        </w:rPr>
        <w:t xml:space="preserve">. </w:t>
      </w:r>
      <w:r w:rsidR="00E056A4">
        <w:rPr>
          <w:rFonts w:ascii="Times New Roman" w:hAnsi="Times New Roman" w:cs="Times New Roman"/>
          <w:sz w:val="24"/>
          <w:szCs w:val="24"/>
        </w:rPr>
        <w:t>Although</w:t>
      </w:r>
      <w:r w:rsidR="00F60812">
        <w:rPr>
          <w:rFonts w:ascii="Times New Roman" w:hAnsi="Times New Roman" w:cs="Times New Roman"/>
          <w:sz w:val="24"/>
          <w:szCs w:val="24"/>
        </w:rPr>
        <w:t xml:space="preserve">, the most recent and up-to date project was </w:t>
      </w:r>
      <w:r w:rsidR="00F60812">
        <w:rPr>
          <w:rFonts w:ascii="Times New Roman" w:hAnsi="Times New Roman" w:cs="Times New Roman"/>
          <w:sz w:val="24"/>
          <w:szCs w:val="24"/>
          <w:u w:val="single"/>
        </w:rPr>
        <w:t>Preservation of Venetian Bell Towers,</w:t>
      </w:r>
      <w:r w:rsidR="00F60812">
        <w:rPr>
          <w:rFonts w:ascii="Times New Roman" w:hAnsi="Times New Roman" w:cs="Times New Roman"/>
          <w:sz w:val="24"/>
          <w:szCs w:val="24"/>
        </w:rPr>
        <w:t xml:space="preserve"> produced in 2004 by a group of WPI students studying at the project center. This project dealt with organizing the data from past projects and assessing the structural integrity of the towers as well as filling in information gaps from previous projects. The projects described have made e</w:t>
      </w:r>
      <w:r w:rsidR="00E056A4">
        <w:rPr>
          <w:rFonts w:ascii="Times New Roman" w:hAnsi="Times New Roman" w:cs="Times New Roman"/>
          <w:sz w:val="24"/>
          <w:szCs w:val="24"/>
        </w:rPr>
        <w:t xml:space="preserve">normous stride in providing a comprehensive source of information to the project center; however, it was never made available to the public. </w:t>
      </w:r>
    </w:p>
    <w:p w:rsidR="00E056A4" w:rsidRDefault="00854CFF" w:rsidP="00E056A4">
      <w:pPr>
        <w:pStyle w:val="Heading3"/>
      </w:pPr>
      <w:bookmarkStart w:id="21" w:name="_Toc342920964"/>
      <w:r>
        <w:t xml:space="preserve">2.3.1 </w:t>
      </w:r>
      <w:r w:rsidR="00825213">
        <w:t>Initial Projects</w:t>
      </w:r>
      <w:bookmarkEnd w:id="21"/>
    </w:p>
    <w:p w:rsidR="00825213" w:rsidRDefault="00D0598E" w:rsidP="00E64FA2">
      <w:pPr>
        <w:spacing w:after="0"/>
        <w:ind w:firstLine="720"/>
        <w:rPr>
          <w:rFonts w:ascii="Times New Roman" w:hAnsi="Times New Roman" w:cs="Times New Roman"/>
          <w:sz w:val="24"/>
          <w:szCs w:val="24"/>
        </w:rPr>
      </w:pPr>
      <w:r w:rsidRPr="00D0598E">
        <w:rPr>
          <w:rFonts w:ascii="Times New Roman" w:hAnsi="Times New Roman" w:cs="Times New Roman"/>
          <w:sz w:val="24"/>
          <w:szCs w:val="24"/>
        </w:rPr>
        <w:t xml:space="preserve">The main concern of this project, entitled </w:t>
      </w:r>
      <w:r w:rsidRPr="00D0598E">
        <w:rPr>
          <w:rFonts w:ascii="Times New Roman" w:hAnsi="Times New Roman" w:cs="Times New Roman"/>
          <w:sz w:val="24"/>
          <w:szCs w:val="24"/>
          <w:u w:val="single"/>
        </w:rPr>
        <w:t>A Method for the Evaluation of Venetian Bells and Bell Towers</w:t>
      </w:r>
      <w:r w:rsidR="005E2A1B">
        <w:rPr>
          <w:rFonts w:ascii="Times New Roman" w:hAnsi="Times New Roman" w:cs="Times New Roman"/>
          <w:sz w:val="24"/>
          <w:szCs w:val="24"/>
        </w:rPr>
        <w:t xml:space="preserve"> by </w:t>
      </w:r>
      <w:proofErr w:type="spellStart"/>
      <w:r w:rsidR="005E2A1B">
        <w:rPr>
          <w:rFonts w:ascii="Times New Roman" w:hAnsi="Times New Roman" w:cs="Times New Roman"/>
          <w:sz w:val="24"/>
          <w:szCs w:val="24"/>
        </w:rPr>
        <w:t>Morillo</w:t>
      </w:r>
      <w:proofErr w:type="spellEnd"/>
      <w:r w:rsidR="005E2A1B">
        <w:rPr>
          <w:rFonts w:ascii="Times New Roman" w:hAnsi="Times New Roman" w:cs="Times New Roman"/>
          <w:sz w:val="24"/>
          <w:szCs w:val="24"/>
        </w:rPr>
        <w:t xml:space="preserve"> and Rosas</w:t>
      </w:r>
      <w:r w:rsidRPr="00D0598E">
        <w:rPr>
          <w:rFonts w:ascii="Times New Roman" w:hAnsi="Times New Roman" w:cs="Times New Roman"/>
          <w:sz w:val="24"/>
          <w:szCs w:val="24"/>
        </w:rPr>
        <w:t xml:space="preserve">, </w:t>
      </w:r>
      <w:r w:rsidR="00854CFF">
        <w:rPr>
          <w:rFonts w:ascii="Times New Roman" w:hAnsi="Times New Roman" w:cs="Times New Roman"/>
          <w:sz w:val="24"/>
          <w:szCs w:val="24"/>
        </w:rPr>
        <w:t xml:space="preserve">was to </w:t>
      </w:r>
      <w:r w:rsidR="005E2A1B">
        <w:rPr>
          <w:rFonts w:ascii="Times New Roman" w:hAnsi="Times New Roman" w:cs="Times New Roman"/>
          <w:sz w:val="24"/>
          <w:szCs w:val="24"/>
        </w:rPr>
        <w:t>establish a methodology for the set of data to be collected at each tower, including what is recorded and how it is measured. This project reviewed literature on the structural and aesthetic elements of b</w:t>
      </w:r>
      <w:r w:rsidR="00E92214">
        <w:rPr>
          <w:rFonts w:ascii="Times New Roman" w:hAnsi="Times New Roman" w:cs="Times New Roman"/>
          <w:sz w:val="24"/>
          <w:szCs w:val="24"/>
        </w:rPr>
        <w:t>ell towers to come up with the field</w:t>
      </w:r>
      <w:r w:rsidR="00863FEE">
        <w:rPr>
          <w:rFonts w:ascii="Times New Roman" w:hAnsi="Times New Roman" w:cs="Times New Roman"/>
          <w:sz w:val="24"/>
          <w:szCs w:val="24"/>
        </w:rPr>
        <w:t xml:space="preserve">s that would need to be included in their data. With these in mind they laid out the procedure for how groups should record data and tested this procedure on a sample population of bell </w:t>
      </w:r>
      <w:r w:rsidR="00863FEE">
        <w:rPr>
          <w:rFonts w:ascii="Times New Roman" w:hAnsi="Times New Roman" w:cs="Times New Roman"/>
          <w:sz w:val="24"/>
          <w:szCs w:val="24"/>
        </w:rPr>
        <w:lastRenderedPageBreak/>
        <w:t xml:space="preserve">towers. From their data, they reviewed each bell tower to decide the urgency for restoration and prioritized its need by a visual assessment. </w:t>
      </w:r>
    </w:p>
    <w:p w:rsidR="00825213" w:rsidRDefault="002E0FFB" w:rsidP="00E64FA2">
      <w:pPr>
        <w:spacing w:after="0"/>
        <w:ind w:firstLine="720"/>
        <w:rPr>
          <w:rFonts w:ascii="Times New Roman" w:hAnsi="Times New Roman" w:cs="Times New Roman"/>
          <w:sz w:val="24"/>
          <w:szCs w:val="24"/>
        </w:rPr>
      </w:pPr>
      <w:r w:rsidRPr="005C573F">
        <w:rPr>
          <w:rFonts w:ascii="Times New Roman" w:hAnsi="Times New Roman" w:cs="Times New Roman"/>
          <w:sz w:val="24"/>
          <w:szCs w:val="24"/>
        </w:rPr>
        <w:t xml:space="preserve">The main focus of the WPI project entitled </w:t>
      </w:r>
      <w:r w:rsidRPr="005C573F">
        <w:rPr>
          <w:rFonts w:ascii="Times New Roman" w:hAnsi="Times New Roman" w:cs="Times New Roman"/>
          <w:sz w:val="24"/>
          <w:szCs w:val="24"/>
          <w:u w:val="single"/>
        </w:rPr>
        <w:t xml:space="preserve">Computerized Catalog of Venetian Bells and Bell Towers </w:t>
      </w:r>
      <w:r w:rsidRPr="005C573F">
        <w:rPr>
          <w:rFonts w:ascii="Times New Roman" w:hAnsi="Times New Roman" w:cs="Times New Roman"/>
          <w:sz w:val="24"/>
          <w:szCs w:val="24"/>
        </w:rPr>
        <w:t xml:space="preserve">by Carlson, Prince, and </w:t>
      </w:r>
      <w:proofErr w:type="spellStart"/>
      <w:r w:rsidRPr="005C573F">
        <w:rPr>
          <w:rFonts w:ascii="Times New Roman" w:hAnsi="Times New Roman" w:cs="Times New Roman"/>
          <w:sz w:val="24"/>
          <w:szCs w:val="24"/>
        </w:rPr>
        <w:t>Roosa</w:t>
      </w:r>
      <w:proofErr w:type="spellEnd"/>
      <w:r w:rsidRPr="005C573F">
        <w:rPr>
          <w:rFonts w:ascii="Times New Roman" w:hAnsi="Times New Roman" w:cs="Times New Roman"/>
          <w:sz w:val="24"/>
          <w:szCs w:val="24"/>
        </w:rPr>
        <w:t xml:space="preserve">, like the 1994 project, was to improve the </w:t>
      </w:r>
      <w:r w:rsidR="007F021B" w:rsidRPr="005C573F">
        <w:rPr>
          <w:rFonts w:ascii="Times New Roman" w:hAnsi="Times New Roman" w:cs="Times New Roman"/>
          <w:sz w:val="24"/>
          <w:szCs w:val="24"/>
        </w:rPr>
        <w:t>research methodology, which was used later by Earth Watch volunteers. They made some drastic changes to the procedure set by the group before and again tested it on a sample of eight bell towers.</w:t>
      </w:r>
      <w:r w:rsidR="005C573F" w:rsidRPr="005C573F">
        <w:rPr>
          <w:rFonts w:ascii="Times New Roman" w:hAnsi="Times New Roman" w:cs="Times New Roman"/>
          <w:sz w:val="24"/>
          <w:szCs w:val="24"/>
        </w:rPr>
        <w:t xml:space="preserve"> To store the information collected, the group designed a Microsoft Access database for future groups to use as well as MapInfo layers to display the towers they had visited.</w:t>
      </w:r>
    </w:p>
    <w:p w:rsidR="00BE1CFB" w:rsidRDefault="00825213" w:rsidP="00E64FA2">
      <w:pPr>
        <w:spacing w:after="0"/>
        <w:ind w:firstLine="720"/>
        <w:rPr>
          <w:rFonts w:ascii="Times New Roman" w:hAnsi="Times New Roman" w:cs="Times New Roman"/>
          <w:sz w:val="24"/>
          <w:szCs w:val="24"/>
        </w:rPr>
      </w:pPr>
      <w:r>
        <w:rPr>
          <w:rFonts w:ascii="Times New Roman" w:hAnsi="Times New Roman" w:cs="Times New Roman"/>
          <w:sz w:val="24"/>
          <w:szCs w:val="24"/>
        </w:rPr>
        <w:t xml:space="preserve">From 1995 to 1997, </w:t>
      </w:r>
      <w:r w:rsidR="005C573F">
        <w:rPr>
          <w:rFonts w:ascii="Times New Roman" w:hAnsi="Times New Roman" w:cs="Times New Roman"/>
          <w:sz w:val="24"/>
          <w:szCs w:val="24"/>
        </w:rPr>
        <w:t xml:space="preserve">Professor Fabio Carrera led groups of </w:t>
      </w:r>
      <w:proofErr w:type="spellStart"/>
      <w:r w:rsidR="005C573F">
        <w:rPr>
          <w:rFonts w:ascii="Times New Roman" w:hAnsi="Times New Roman" w:cs="Times New Roman"/>
          <w:sz w:val="24"/>
          <w:szCs w:val="24"/>
        </w:rPr>
        <w:t>EarthWatch</w:t>
      </w:r>
      <w:proofErr w:type="spellEnd"/>
      <w:r w:rsidR="005C573F">
        <w:rPr>
          <w:rFonts w:ascii="Times New Roman" w:hAnsi="Times New Roman" w:cs="Times New Roman"/>
          <w:sz w:val="24"/>
          <w:szCs w:val="24"/>
        </w:rPr>
        <w:t xml:space="preserve"> volunteers in collecting data using the methodology set out by the 1994 and 1995 project groups. The </w:t>
      </w:r>
      <w:proofErr w:type="spellStart"/>
      <w:r w:rsidR="005C573F">
        <w:rPr>
          <w:rFonts w:ascii="Times New Roman" w:hAnsi="Times New Roman" w:cs="Times New Roman"/>
          <w:sz w:val="24"/>
          <w:szCs w:val="24"/>
        </w:rPr>
        <w:t>EarthWatch</w:t>
      </w:r>
      <w:proofErr w:type="spellEnd"/>
      <w:r w:rsidR="005C573F">
        <w:rPr>
          <w:rFonts w:ascii="Times New Roman" w:hAnsi="Times New Roman" w:cs="Times New Roman"/>
          <w:sz w:val="24"/>
          <w:szCs w:val="24"/>
        </w:rPr>
        <w:t xml:space="preserve"> volunteers are respo</w:t>
      </w:r>
      <w:r w:rsidR="00BE1CFB">
        <w:rPr>
          <w:rFonts w:ascii="Times New Roman" w:hAnsi="Times New Roman" w:cs="Times New Roman"/>
          <w:sz w:val="24"/>
          <w:szCs w:val="24"/>
        </w:rPr>
        <w:t>nsible</w:t>
      </w:r>
      <w:r>
        <w:rPr>
          <w:rFonts w:ascii="Times New Roman" w:hAnsi="Times New Roman" w:cs="Times New Roman"/>
          <w:sz w:val="24"/>
          <w:szCs w:val="24"/>
        </w:rPr>
        <w:t xml:space="preserve"> for</w:t>
      </w:r>
      <w:r w:rsidR="00BE1CFB">
        <w:rPr>
          <w:rFonts w:ascii="Times New Roman" w:hAnsi="Times New Roman" w:cs="Times New Roman"/>
          <w:sz w:val="24"/>
          <w:szCs w:val="24"/>
        </w:rPr>
        <w:t xml:space="preserve"> collecting the majority of the data found in the Microsoft Access database as that was their only task at hand.</w:t>
      </w:r>
    </w:p>
    <w:p w:rsidR="00BE1CFB" w:rsidRDefault="00825213" w:rsidP="00BE1CFB">
      <w:pPr>
        <w:pStyle w:val="Heading3"/>
      </w:pPr>
      <w:bookmarkStart w:id="22" w:name="_Toc342920965"/>
      <w:r>
        <w:t>2.3.2</w:t>
      </w:r>
      <w:r w:rsidR="00BE1CFB">
        <w:t xml:space="preserve"> </w:t>
      </w:r>
      <w:r>
        <w:t>Other Research</w:t>
      </w:r>
      <w:bookmarkEnd w:id="22"/>
    </w:p>
    <w:p w:rsidR="00825213" w:rsidRDefault="00BE1CFB" w:rsidP="00E64FA2">
      <w:pPr>
        <w:spacing w:after="0"/>
        <w:rPr>
          <w:rFonts w:ascii="Times New Roman" w:hAnsi="Times New Roman" w:cs="Times New Roman"/>
          <w:sz w:val="24"/>
          <w:szCs w:val="24"/>
        </w:rPr>
      </w:pPr>
      <w:r>
        <w:tab/>
      </w:r>
      <w:r>
        <w:rPr>
          <w:rFonts w:ascii="Times New Roman" w:hAnsi="Times New Roman" w:cs="Times New Roman"/>
          <w:sz w:val="24"/>
          <w:szCs w:val="24"/>
        </w:rPr>
        <w:t xml:space="preserve">The main focus of the WPI project entitled </w:t>
      </w:r>
      <w:r>
        <w:rPr>
          <w:rFonts w:ascii="Times New Roman" w:hAnsi="Times New Roman" w:cs="Times New Roman"/>
          <w:sz w:val="24"/>
          <w:szCs w:val="24"/>
          <w:u w:val="single"/>
        </w:rPr>
        <w:t xml:space="preserve">Cellular Bell </w:t>
      </w:r>
      <w:proofErr w:type="gramStart"/>
      <w:r>
        <w:rPr>
          <w:rFonts w:ascii="Times New Roman" w:hAnsi="Times New Roman" w:cs="Times New Roman"/>
          <w:sz w:val="24"/>
          <w:szCs w:val="24"/>
          <w:u w:val="single"/>
        </w:rPr>
        <w:t>Towers,</w:t>
      </w:r>
      <w:proofErr w:type="gramEnd"/>
      <w:r>
        <w:rPr>
          <w:rFonts w:ascii="Times New Roman" w:hAnsi="Times New Roman" w:cs="Times New Roman"/>
          <w:sz w:val="24"/>
          <w:szCs w:val="24"/>
          <w:u w:val="single"/>
        </w:rPr>
        <w:t xml:space="preserve"> </w:t>
      </w:r>
      <w:r>
        <w:rPr>
          <w:rFonts w:ascii="Times New Roman" w:hAnsi="Times New Roman" w:cs="Times New Roman"/>
          <w:sz w:val="24"/>
          <w:szCs w:val="24"/>
        </w:rPr>
        <w:t>was to explore ways of reviving the significance of bell towers by brainstorming alternative uses. Their main idea was to use the towers as cellular towers. Their goal was to analyze whether their idea was realistic or not by visiting the towers and taking measurements. After visiting 54 towers, the group determined that this was a feasible idea because they were so tall and distant from the public. However, the idea met resistance with the clergy owners of th</w:t>
      </w:r>
      <w:r w:rsidR="00825213">
        <w:rPr>
          <w:rFonts w:ascii="Times New Roman" w:hAnsi="Times New Roman" w:cs="Times New Roman"/>
          <w:sz w:val="24"/>
          <w:szCs w:val="24"/>
        </w:rPr>
        <w:t>e towers and was never executed.</w:t>
      </w:r>
    </w:p>
    <w:p w:rsidR="000E4B64" w:rsidRDefault="004A48BC" w:rsidP="00E64FA2">
      <w:pPr>
        <w:spacing w:after="0"/>
        <w:ind w:firstLine="720"/>
        <w:rPr>
          <w:rFonts w:ascii="Times New Roman" w:hAnsi="Times New Roman" w:cs="Times New Roman"/>
          <w:sz w:val="24"/>
          <w:szCs w:val="24"/>
        </w:rPr>
      </w:pPr>
      <w:r>
        <w:rPr>
          <w:rFonts w:ascii="Times New Roman" w:hAnsi="Times New Roman" w:cs="Times New Roman"/>
          <w:sz w:val="24"/>
          <w:szCs w:val="24"/>
        </w:rPr>
        <w:t xml:space="preserve">Adriano </w:t>
      </w:r>
      <w:proofErr w:type="spellStart"/>
      <w:r>
        <w:rPr>
          <w:rFonts w:ascii="Times New Roman" w:hAnsi="Times New Roman" w:cs="Times New Roman"/>
          <w:sz w:val="24"/>
          <w:szCs w:val="24"/>
        </w:rPr>
        <w:t>Boccardi</w:t>
      </w:r>
      <w:proofErr w:type="spellEnd"/>
      <w:r>
        <w:rPr>
          <w:rFonts w:ascii="Times New Roman" w:hAnsi="Times New Roman" w:cs="Times New Roman"/>
          <w:sz w:val="24"/>
          <w:szCs w:val="24"/>
        </w:rPr>
        <w:t xml:space="preserve">, an art historian interested in the work of the WPI projects, developed his own methodology for observing each tower </w:t>
      </w:r>
      <w:r w:rsidR="00CF5E51">
        <w:rPr>
          <w:rFonts w:ascii="Times New Roman" w:hAnsi="Times New Roman" w:cs="Times New Roman"/>
          <w:sz w:val="24"/>
          <w:szCs w:val="24"/>
        </w:rPr>
        <w:t>and more specifically the bells</w:t>
      </w:r>
      <w:r>
        <w:rPr>
          <w:rFonts w:ascii="Times New Roman" w:hAnsi="Times New Roman" w:cs="Times New Roman"/>
          <w:sz w:val="24"/>
          <w:szCs w:val="24"/>
        </w:rPr>
        <w:t xml:space="preserve">. </w:t>
      </w:r>
      <w:r w:rsidR="00CF5E51">
        <w:rPr>
          <w:rFonts w:ascii="Times New Roman" w:hAnsi="Times New Roman" w:cs="Times New Roman"/>
          <w:sz w:val="24"/>
          <w:szCs w:val="24"/>
        </w:rPr>
        <w:t>He was concerned with the inscriptions and decorations on the bells and transcribing them with accuracy</w:t>
      </w:r>
      <w:r w:rsidR="00825213">
        <w:rPr>
          <w:rFonts w:ascii="Times New Roman" w:hAnsi="Times New Roman" w:cs="Times New Roman"/>
          <w:sz w:val="24"/>
          <w:szCs w:val="24"/>
        </w:rPr>
        <w:t>.</w:t>
      </w:r>
      <w:r w:rsidR="00CF5E51">
        <w:rPr>
          <w:rFonts w:ascii="Times New Roman" w:hAnsi="Times New Roman" w:cs="Times New Roman"/>
          <w:sz w:val="24"/>
          <w:szCs w:val="24"/>
        </w:rPr>
        <w:t xml:space="preserve"> </w:t>
      </w:r>
      <w:r w:rsidR="00825213">
        <w:rPr>
          <w:rFonts w:ascii="Times New Roman" w:hAnsi="Times New Roman" w:cs="Times New Roman"/>
          <w:sz w:val="24"/>
          <w:szCs w:val="24"/>
        </w:rPr>
        <w:t xml:space="preserve">He </w:t>
      </w:r>
      <w:r w:rsidR="00CF5E51">
        <w:rPr>
          <w:rFonts w:ascii="Times New Roman" w:hAnsi="Times New Roman" w:cs="Times New Roman"/>
          <w:sz w:val="24"/>
          <w:szCs w:val="24"/>
        </w:rPr>
        <w:t xml:space="preserve">found that </w:t>
      </w:r>
      <w:r w:rsidR="00825213">
        <w:rPr>
          <w:rFonts w:ascii="Times New Roman" w:hAnsi="Times New Roman" w:cs="Times New Roman"/>
          <w:sz w:val="24"/>
          <w:szCs w:val="24"/>
        </w:rPr>
        <w:t>the inscriptions and artwork</w:t>
      </w:r>
      <w:r w:rsidR="00CF5E51">
        <w:rPr>
          <w:rFonts w:ascii="Times New Roman" w:hAnsi="Times New Roman" w:cs="Times New Roman"/>
          <w:sz w:val="24"/>
          <w:szCs w:val="24"/>
        </w:rPr>
        <w:t xml:space="preserve"> would often provide more information about the bell or church. </w:t>
      </w:r>
      <w:r w:rsidR="000E4B64">
        <w:rPr>
          <w:rFonts w:ascii="Times New Roman" w:hAnsi="Times New Roman" w:cs="Times New Roman"/>
          <w:sz w:val="24"/>
          <w:szCs w:val="24"/>
        </w:rPr>
        <w:t>His work contributed a great deal of information to the data collected by past groups.</w:t>
      </w:r>
    </w:p>
    <w:p w:rsidR="000E4B64" w:rsidRDefault="00825213" w:rsidP="000E4B64">
      <w:pPr>
        <w:pStyle w:val="Heading3"/>
      </w:pPr>
      <w:bookmarkStart w:id="23" w:name="_Toc342920966"/>
      <w:r>
        <w:t>2.3.3</w:t>
      </w:r>
      <w:r w:rsidR="000E4B64">
        <w:t xml:space="preserve"> </w:t>
      </w:r>
      <w:r>
        <w:t>Most Recent Project</w:t>
      </w:r>
      <w:bookmarkEnd w:id="23"/>
    </w:p>
    <w:p w:rsidR="005C573F" w:rsidRPr="005C573F" w:rsidRDefault="001714D9" w:rsidP="000E4B64">
      <w:r>
        <w:rPr>
          <w:rFonts w:ascii="Times New Roman" w:hAnsi="Times New Roman" w:cs="Times New Roman"/>
          <w:sz w:val="24"/>
          <w:szCs w:val="24"/>
        </w:rPr>
        <w:tab/>
        <w:t xml:space="preserve">The main concern of the WPI project entitled </w:t>
      </w:r>
      <w:r>
        <w:rPr>
          <w:rFonts w:ascii="Times New Roman" w:hAnsi="Times New Roman" w:cs="Times New Roman"/>
          <w:sz w:val="24"/>
          <w:szCs w:val="24"/>
          <w:u w:val="single"/>
        </w:rPr>
        <w:t>Preservation of Venetian Bell Towers</w:t>
      </w:r>
      <w:r>
        <w:rPr>
          <w:rFonts w:ascii="Times New Roman" w:hAnsi="Times New Roman" w:cs="Times New Roman"/>
          <w:sz w:val="24"/>
          <w:szCs w:val="24"/>
        </w:rPr>
        <w:t xml:space="preserve"> by Marion, </w:t>
      </w:r>
      <w:proofErr w:type="spellStart"/>
      <w:r>
        <w:rPr>
          <w:rFonts w:ascii="Times New Roman" w:hAnsi="Times New Roman" w:cs="Times New Roman"/>
          <w:sz w:val="24"/>
          <w:szCs w:val="24"/>
        </w:rPr>
        <w:t>Milkin</w:t>
      </w:r>
      <w:proofErr w:type="spellEnd"/>
      <w:r>
        <w:rPr>
          <w:rFonts w:ascii="Times New Roman" w:hAnsi="Times New Roman" w:cs="Times New Roman"/>
          <w:sz w:val="24"/>
          <w:szCs w:val="24"/>
        </w:rPr>
        <w:t xml:space="preserve">, Mill, and </w:t>
      </w:r>
      <w:proofErr w:type="spellStart"/>
      <w:r>
        <w:rPr>
          <w:rFonts w:ascii="Times New Roman" w:hAnsi="Times New Roman" w:cs="Times New Roman"/>
          <w:sz w:val="24"/>
          <w:szCs w:val="24"/>
        </w:rPr>
        <w:t>Vitone</w:t>
      </w:r>
      <w:proofErr w:type="spellEnd"/>
      <w:r>
        <w:rPr>
          <w:rFonts w:ascii="Times New Roman" w:hAnsi="Times New Roman" w:cs="Times New Roman"/>
          <w:sz w:val="24"/>
          <w:szCs w:val="24"/>
        </w:rPr>
        <w:t xml:space="preserve">, was to continue collecting data as well as analyze the structural integrity of the towers to determine which ones needed to be renovated. In addition, they updated the methodology used by the previous groups of WPI students and </w:t>
      </w:r>
      <w:proofErr w:type="spellStart"/>
      <w:r>
        <w:rPr>
          <w:rFonts w:ascii="Times New Roman" w:hAnsi="Times New Roman" w:cs="Times New Roman"/>
          <w:sz w:val="24"/>
          <w:szCs w:val="24"/>
        </w:rPr>
        <w:t>EarthWatch</w:t>
      </w:r>
      <w:proofErr w:type="spellEnd"/>
      <w:r>
        <w:rPr>
          <w:rFonts w:ascii="Times New Roman" w:hAnsi="Times New Roman" w:cs="Times New Roman"/>
          <w:sz w:val="24"/>
          <w:szCs w:val="24"/>
        </w:rPr>
        <w:t xml:space="preserve"> volunteers.  </w:t>
      </w:r>
      <w:r w:rsidR="005C573F">
        <w:tab/>
      </w:r>
    </w:p>
    <w:p w:rsidR="0056406A" w:rsidRPr="00C90E0E" w:rsidRDefault="0056406A" w:rsidP="00C90E0E">
      <w:pPr>
        <w:pStyle w:val="Heading1"/>
      </w:pPr>
      <w:bookmarkStart w:id="24" w:name="_Toc342920967"/>
      <w:r w:rsidRPr="00C90E0E">
        <w:t>3.0 M</w:t>
      </w:r>
      <w:r w:rsidR="00D91890">
        <w:t>ETHODOLOGY</w:t>
      </w:r>
      <w:bookmarkEnd w:id="24"/>
    </w:p>
    <w:p w:rsidR="0056406A" w:rsidRPr="00C90E0E"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The goal of this project is to help preserve the material culture of bells and bell towers in the city of Venice by gaining knowledge on their historical significance and by creating an extensive source of information that will reconnect modern Venice with its past. This study includes pertinent information to the history, size, sound, and aesthetics of these bells and bell towers. Video and sound recording was limited to whether permission was granted to gain access to bell towers. Because of the seven week time constraint, we gathered as much bell data and </w:t>
      </w:r>
      <w:r w:rsidRPr="00C90E0E">
        <w:rPr>
          <w:rFonts w:ascii="Times New Roman" w:hAnsi="Times New Roman" w:cs="Times New Roman"/>
          <w:color w:val="000000"/>
          <w:sz w:val="24"/>
        </w:rPr>
        <w:lastRenderedPageBreak/>
        <w:t>recordings from as many bells as possible while in Venice. In order to accomplish our goal, we achieved the following objectives:</w:t>
      </w:r>
    </w:p>
    <w:p w:rsidR="0056406A" w:rsidRPr="00C90E0E" w:rsidRDefault="0056406A" w:rsidP="0056406A">
      <w:pPr>
        <w:rPr>
          <w:rFonts w:ascii="Times New Roman" w:hAnsi="Times New Roman" w:cs="Times New Roman"/>
          <w:color w:val="000000"/>
          <w:sz w:val="24"/>
          <w:szCs w:val="24"/>
        </w:rPr>
      </w:pPr>
    </w:p>
    <w:p w:rsidR="0056406A" w:rsidRPr="00C90E0E" w:rsidRDefault="0056406A" w:rsidP="0056406A">
      <w:pPr>
        <w:pStyle w:val="NormalWeb"/>
        <w:spacing w:before="0" w:beforeAutospacing="0" w:after="0" w:afterAutospacing="0"/>
        <w:ind w:left="800" w:hanging="260"/>
        <w:rPr>
          <w:rFonts w:ascii="Times New Roman" w:hAnsi="Times New Roman" w:cs="Times New Roman"/>
          <w:color w:val="000000"/>
          <w:sz w:val="24"/>
        </w:rPr>
      </w:pPr>
      <w:r w:rsidRPr="00C90E0E">
        <w:rPr>
          <w:rFonts w:ascii="Times New Roman" w:hAnsi="Times New Roman" w:cs="Times New Roman"/>
          <w:color w:val="000000"/>
          <w:sz w:val="24"/>
        </w:rPr>
        <w:t xml:space="preserve">1. Systematically arranging </w:t>
      </w:r>
      <w:r w:rsidR="00426579">
        <w:rPr>
          <w:rFonts w:ascii="Times New Roman" w:hAnsi="Times New Roman" w:cs="Times New Roman"/>
          <w:color w:val="000000"/>
          <w:sz w:val="24"/>
        </w:rPr>
        <w:t>bell and bell tower data</w:t>
      </w:r>
    </w:p>
    <w:p w:rsidR="0056406A" w:rsidRPr="00C90E0E" w:rsidRDefault="0056406A" w:rsidP="0056406A">
      <w:pPr>
        <w:pStyle w:val="NormalWeb"/>
        <w:spacing w:before="0" w:beforeAutospacing="0" w:after="0" w:afterAutospacing="0"/>
        <w:ind w:left="800" w:hanging="260"/>
        <w:rPr>
          <w:rFonts w:ascii="Times New Roman" w:hAnsi="Times New Roman" w:cs="Times New Roman"/>
          <w:color w:val="000000"/>
          <w:sz w:val="24"/>
        </w:rPr>
      </w:pPr>
      <w:r w:rsidRPr="00C90E0E">
        <w:rPr>
          <w:rFonts w:ascii="Times New Roman" w:hAnsi="Times New Roman" w:cs="Times New Roman"/>
          <w:color w:val="000000"/>
          <w:sz w:val="24"/>
        </w:rPr>
        <w:t xml:space="preserve">2. Integrating new and updating old </w:t>
      </w:r>
      <w:r w:rsidR="005F7714">
        <w:rPr>
          <w:rFonts w:ascii="Times New Roman" w:hAnsi="Times New Roman" w:cs="Times New Roman"/>
          <w:color w:val="000000"/>
          <w:sz w:val="24"/>
        </w:rPr>
        <w:t>bell and bell tower data</w:t>
      </w:r>
    </w:p>
    <w:p w:rsidR="0056406A" w:rsidRPr="00C90E0E" w:rsidRDefault="0056406A" w:rsidP="0056406A">
      <w:pPr>
        <w:pStyle w:val="NormalWeb"/>
        <w:spacing w:before="0" w:beforeAutospacing="0" w:after="0" w:afterAutospacing="0"/>
        <w:ind w:left="800" w:hanging="260"/>
        <w:rPr>
          <w:rFonts w:ascii="Times New Roman" w:hAnsi="Times New Roman" w:cs="Times New Roman"/>
          <w:color w:val="000000"/>
          <w:sz w:val="24"/>
        </w:rPr>
      </w:pPr>
      <w:r w:rsidRPr="00C90E0E">
        <w:rPr>
          <w:rFonts w:ascii="Times New Roman" w:hAnsi="Times New Roman" w:cs="Times New Roman"/>
          <w:color w:val="000000"/>
          <w:sz w:val="24"/>
        </w:rPr>
        <w:t xml:space="preserve">3. </w:t>
      </w:r>
      <w:r w:rsidR="00D900F2" w:rsidRPr="00C90E0E">
        <w:rPr>
          <w:rFonts w:ascii="Times New Roman" w:hAnsi="Times New Roman" w:cs="Times New Roman"/>
          <w:color w:val="000000"/>
          <w:sz w:val="24"/>
        </w:rPr>
        <w:t xml:space="preserve">Distributing </w:t>
      </w:r>
      <w:r w:rsidR="005F7714">
        <w:rPr>
          <w:rFonts w:ascii="Times New Roman" w:hAnsi="Times New Roman" w:cs="Times New Roman"/>
          <w:color w:val="000000"/>
          <w:sz w:val="24"/>
        </w:rPr>
        <w:t>bell and bell tower information to the public</w:t>
      </w:r>
    </w:p>
    <w:p w:rsidR="0056406A" w:rsidRPr="00C90E0E" w:rsidRDefault="0056406A" w:rsidP="0056406A">
      <w:pPr>
        <w:pStyle w:val="NormalWeb"/>
        <w:spacing w:before="0" w:beforeAutospacing="0" w:after="0" w:afterAutospacing="0"/>
        <w:ind w:left="800" w:hanging="260"/>
        <w:rPr>
          <w:rFonts w:ascii="Times New Roman" w:hAnsi="Times New Roman" w:cs="Times New Roman"/>
          <w:color w:val="000000"/>
          <w:sz w:val="24"/>
        </w:rPr>
      </w:pPr>
      <w:r w:rsidRPr="00C90E0E">
        <w:rPr>
          <w:rFonts w:ascii="Times New Roman" w:hAnsi="Times New Roman" w:cs="Times New Roman"/>
          <w:color w:val="000000"/>
          <w:sz w:val="24"/>
        </w:rPr>
        <w:t xml:space="preserve">4. </w:t>
      </w:r>
      <w:r w:rsidR="00E64FA2">
        <w:rPr>
          <w:rFonts w:ascii="Times New Roman" w:hAnsi="Times New Roman" w:cs="Times New Roman"/>
          <w:color w:val="000000"/>
          <w:sz w:val="24"/>
        </w:rPr>
        <w:t>Exploring</w:t>
      </w:r>
      <w:r w:rsidR="00D900F2" w:rsidRPr="00C90E0E">
        <w:rPr>
          <w:rFonts w:ascii="Times New Roman" w:hAnsi="Times New Roman" w:cs="Times New Roman"/>
          <w:color w:val="000000"/>
          <w:sz w:val="24"/>
        </w:rPr>
        <w:t xml:space="preserve"> potential approaches to revive the significance of bells</w:t>
      </w:r>
      <w:r w:rsidR="00E64FA2">
        <w:rPr>
          <w:rFonts w:ascii="Times New Roman" w:hAnsi="Times New Roman" w:cs="Times New Roman"/>
          <w:color w:val="000000"/>
          <w:sz w:val="24"/>
        </w:rPr>
        <w:t xml:space="preserve"> and bell towers</w:t>
      </w:r>
      <w:r w:rsidR="00D900F2" w:rsidRPr="00C90E0E">
        <w:rPr>
          <w:rFonts w:ascii="Times New Roman" w:hAnsi="Times New Roman" w:cs="Times New Roman"/>
          <w:color w:val="000000"/>
          <w:sz w:val="24"/>
        </w:rPr>
        <w:t xml:space="preserve"> in Venetian material culture</w:t>
      </w:r>
    </w:p>
    <w:p w:rsidR="0056406A" w:rsidRPr="00C90E0E" w:rsidRDefault="0056406A" w:rsidP="0056406A">
      <w:pPr>
        <w:rPr>
          <w:rFonts w:ascii="Times New Roman" w:hAnsi="Times New Roman" w:cs="Times New Roman"/>
          <w:color w:val="000000"/>
          <w:sz w:val="24"/>
          <w:szCs w:val="24"/>
        </w:rPr>
      </w:pPr>
    </w:p>
    <w:p w:rsidR="0056406A" w:rsidRPr="00C90E0E" w:rsidRDefault="0056406A" w:rsidP="00C90E0E">
      <w:pPr>
        <w:pStyle w:val="Heading2"/>
      </w:pPr>
      <w:bookmarkStart w:id="25" w:name="_Toc342920968"/>
      <w:r w:rsidRPr="00C90E0E">
        <w:t>3.1 Systematicall</w:t>
      </w:r>
      <w:r w:rsidR="00E64FA2">
        <w:t>y Arranging Bell and Bell Tower Data</w:t>
      </w:r>
      <w:bookmarkEnd w:id="25"/>
    </w:p>
    <w:p w:rsidR="0056406A" w:rsidRPr="00C90E0E" w:rsidRDefault="00BC62F2" w:rsidP="00BC62F2">
      <w:pPr>
        <w:ind w:firstLine="720"/>
        <w:rPr>
          <w:rFonts w:ascii="Times New Roman" w:hAnsi="Times New Roman" w:cs="Times New Roman"/>
          <w:color w:val="000000"/>
          <w:sz w:val="24"/>
          <w:szCs w:val="24"/>
        </w:rPr>
      </w:pPr>
      <w:r w:rsidRPr="00C90E0E">
        <w:rPr>
          <w:rFonts w:ascii="Times New Roman" w:hAnsi="Times New Roman" w:cs="Times New Roman"/>
          <w:color w:val="000000"/>
          <w:sz w:val="24"/>
          <w:szCs w:val="24"/>
        </w:rPr>
        <w:t>Our first task, organizing existing data, was partially completed while we were still on the Worcester Polytechnic Institute (WPI) campus.</w:t>
      </w:r>
    </w:p>
    <w:p w:rsidR="007274B9" w:rsidRPr="00C90E0E" w:rsidRDefault="007274B9" w:rsidP="00C90E0E">
      <w:pPr>
        <w:pStyle w:val="Heading3"/>
      </w:pPr>
      <w:bookmarkStart w:id="26" w:name="_Toc342920969"/>
      <w:r w:rsidRPr="00C90E0E">
        <w:t>3.1.1 Preserving Data and Materials</w:t>
      </w:r>
      <w:bookmarkEnd w:id="26"/>
    </w:p>
    <w:p w:rsidR="007274B9" w:rsidRPr="00C90E0E" w:rsidRDefault="007274B9" w:rsidP="007274B9">
      <w:pPr>
        <w:ind w:firstLine="720"/>
        <w:rPr>
          <w:rFonts w:ascii="Times New Roman" w:hAnsi="Times New Roman" w:cs="Times New Roman"/>
          <w:sz w:val="24"/>
          <w:szCs w:val="24"/>
        </w:rPr>
      </w:pPr>
      <w:r w:rsidRPr="00C90E0E">
        <w:rPr>
          <w:rFonts w:ascii="Times New Roman" w:hAnsi="Times New Roman" w:cs="Times New Roman"/>
          <w:sz w:val="24"/>
          <w:szCs w:val="24"/>
        </w:rPr>
        <w:t>Documenting and cataloging data and materials from different artifacts not only allow visitors to appreciate a different way of life, but it also allows the people of that culture to better define how they are viewed by a global community. By embracing the culture from which they come, citizens are able to govern a city’s outward appearance and commercial appeal. From an economic standpoint, cultural industries make up a large portion of most economies throughout the world.</w:t>
      </w:r>
      <w:r w:rsidRPr="00C90E0E">
        <w:rPr>
          <w:rFonts w:ascii="Times New Roman" w:hAnsi="Times New Roman" w:cs="Times New Roman"/>
          <w:sz w:val="24"/>
          <w:szCs w:val="24"/>
          <w:vertAlign w:val="superscript"/>
        </w:rPr>
        <w:footnoteReference w:id="59"/>
      </w:r>
    </w:p>
    <w:p w:rsidR="007274B9" w:rsidRPr="00C90E0E" w:rsidRDefault="007274B9" w:rsidP="00C90E0E">
      <w:pPr>
        <w:pStyle w:val="Heading3"/>
      </w:pPr>
      <w:bookmarkStart w:id="27" w:name="_Toc342920970"/>
      <w:r w:rsidRPr="00C90E0E">
        <w:t xml:space="preserve">3.1.2 Cataloging </w:t>
      </w:r>
      <w:r w:rsidR="00426579">
        <w:t>Objects</w:t>
      </w:r>
      <w:bookmarkEnd w:id="27"/>
    </w:p>
    <w:p w:rsidR="007274B9" w:rsidRPr="00C90E0E" w:rsidRDefault="007274B9"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Creating an accurate, publicly accessible database that provides a comprehensive understanding of any topic will allow for the sharing of information that the user will find relevant to their search. As long as the database is reliable, it can be a useful source of information on a particular subject.  Databases provide for an increased efficiency of searching; relevant information will be maximized while time searching will be minimized.</w:t>
      </w:r>
    </w:p>
    <w:p w:rsidR="007274B9" w:rsidRPr="00C90E0E" w:rsidRDefault="007274B9" w:rsidP="00E64FA2">
      <w:pPr>
        <w:spacing w:after="0"/>
        <w:rPr>
          <w:rFonts w:ascii="Times New Roman" w:hAnsi="Times New Roman" w:cs="Times New Roman"/>
          <w:sz w:val="24"/>
          <w:szCs w:val="24"/>
        </w:rPr>
      </w:pPr>
      <w:r w:rsidRPr="00C90E0E">
        <w:rPr>
          <w:rFonts w:ascii="Times New Roman" w:hAnsi="Times New Roman" w:cs="Times New Roman"/>
          <w:sz w:val="24"/>
          <w:szCs w:val="24"/>
        </w:rPr>
        <w:t>           To organize data, it is essential to create a data structure, which is the primary method of planning and grouping data and metadata. In addition, the formatting of data itself must be uniform in both ordering and syntax.  Some guidelines to keep in mind are to establish a set of vocabulary which will be used when referring to data and to set rules for capitalization, punctuation, language, and spelling.</w:t>
      </w:r>
      <w:r w:rsidRPr="00C90E0E">
        <w:rPr>
          <w:rFonts w:ascii="Times New Roman" w:hAnsi="Times New Roman" w:cs="Times New Roman"/>
          <w:sz w:val="24"/>
          <w:szCs w:val="24"/>
          <w:vertAlign w:val="superscript"/>
        </w:rPr>
        <w:footnoteReference w:id="60"/>
      </w:r>
      <w:r w:rsidRPr="00C90E0E">
        <w:rPr>
          <w:rFonts w:ascii="Times New Roman" w:hAnsi="Times New Roman" w:cs="Times New Roman"/>
          <w:sz w:val="24"/>
          <w:szCs w:val="24"/>
        </w:rPr>
        <w:t xml:space="preserve"> Some books, such as </w:t>
      </w:r>
      <w:r w:rsidRPr="00C90E0E">
        <w:rPr>
          <w:rFonts w:ascii="Times New Roman" w:hAnsi="Times New Roman" w:cs="Times New Roman"/>
          <w:i/>
          <w:sz w:val="24"/>
          <w:szCs w:val="24"/>
        </w:rPr>
        <w:t>The Anglo-American Cataloguing Rules</w:t>
      </w:r>
      <w:r w:rsidRPr="00C90E0E">
        <w:rPr>
          <w:rFonts w:ascii="Times New Roman" w:hAnsi="Times New Roman" w:cs="Times New Roman"/>
          <w:sz w:val="24"/>
          <w:szCs w:val="24"/>
        </w:rPr>
        <w:t xml:space="preserve"> (AACR) and the </w:t>
      </w:r>
      <w:r w:rsidRPr="00C90E0E">
        <w:rPr>
          <w:rFonts w:ascii="Times New Roman" w:hAnsi="Times New Roman" w:cs="Times New Roman"/>
          <w:i/>
          <w:sz w:val="24"/>
          <w:szCs w:val="24"/>
        </w:rPr>
        <w:t>Describing Archives: A Content Standard</w:t>
      </w:r>
      <w:r w:rsidRPr="00C90E0E">
        <w:rPr>
          <w:rFonts w:ascii="Times New Roman" w:hAnsi="Times New Roman" w:cs="Times New Roman"/>
          <w:sz w:val="24"/>
          <w:szCs w:val="24"/>
        </w:rPr>
        <w:t xml:space="preserve"> (DACS) set strict standards for </w:t>
      </w:r>
      <w:r w:rsidRPr="00C90E0E">
        <w:rPr>
          <w:rFonts w:ascii="Times New Roman" w:hAnsi="Times New Roman" w:cs="Times New Roman"/>
          <w:sz w:val="24"/>
          <w:szCs w:val="24"/>
        </w:rPr>
        <w:lastRenderedPageBreak/>
        <w:t>the formatting of data content.</w:t>
      </w:r>
      <w:r w:rsidRPr="00C90E0E">
        <w:rPr>
          <w:rFonts w:ascii="Times New Roman" w:hAnsi="Times New Roman" w:cs="Times New Roman"/>
          <w:sz w:val="24"/>
          <w:szCs w:val="24"/>
          <w:vertAlign w:val="superscript"/>
        </w:rPr>
        <w:footnoteReference w:id="61"/>
      </w:r>
      <w:r w:rsidRPr="00C90E0E">
        <w:rPr>
          <w:rFonts w:ascii="Times New Roman" w:hAnsi="Times New Roman" w:cs="Times New Roman"/>
          <w:sz w:val="24"/>
          <w:szCs w:val="24"/>
        </w:rPr>
        <w:t xml:space="preserve"> However, items that need organizing often do not fit the standards set forth by these resources. Therefore, the rules can be altered to fit specific objects. </w:t>
      </w:r>
    </w:p>
    <w:p w:rsidR="007274B9" w:rsidRPr="00C90E0E" w:rsidRDefault="007274B9" w:rsidP="00E64FA2">
      <w:pPr>
        <w:spacing w:after="0"/>
        <w:ind w:firstLine="720"/>
        <w:rPr>
          <w:rFonts w:ascii="Times New Roman" w:hAnsi="Times New Roman" w:cs="Times New Roman"/>
          <w:sz w:val="24"/>
          <w:szCs w:val="24"/>
        </w:rPr>
      </w:pPr>
      <w:r w:rsidRPr="00C90E0E">
        <w:rPr>
          <w:rFonts w:ascii="Times New Roman" w:hAnsi="Times New Roman" w:cs="Times New Roman"/>
          <w:sz w:val="24"/>
          <w:szCs w:val="24"/>
        </w:rPr>
        <w:t>Before the cataloguer can start organizing data, he or she must ask what object is being catalogued. Is it something singular or can it be split into multiple components?</w:t>
      </w:r>
      <w:r w:rsidRPr="00C90E0E">
        <w:rPr>
          <w:rFonts w:ascii="Times New Roman" w:hAnsi="Times New Roman" w:cs="Times New Roman"/>
          <w:sz w:val="24"/>
          <w:szCs w:val="24"/>
          <w:vertAlign w:val="superscript"/>
        </w:rPr>
        <w:footnoteReference w:id="62"/>
      </w:r>
      <w:r w:rsidRPr="00C90E0E">
        <w:rPr>
          <w:rFonts w:ascii="Times New Roman" w:hAnsi="Times New Roman" w:cs="Times New Roman"/>
          <w:sz w:val="24"/>
          <w:szCs w:val="24"/>
        </w:rPr>
        <w:t xml:space="preserve"> For instance, is it a single bell or a set of bells found in a certain bell tower? Also, what played a role in the creating of this object, and what are the physical features of the object? The amount of information to describe the object is up to the designer, but it must be consistent for every item in that particular category. However, the cataloguer must be aware of the needs of the user. For example, when discussing bells and bell towers, you could provide information that a visitor would find useful, such as the sound and whether or not the tower is publicly accessible. Conversely, if you were working on a restoration project you may want to know about the age, the size, and the wear of the bells and bell towers. In addition, the more in depth the cataloging goes, the more helpful it will be for the user.</w:t>
      </w:r>
      <w:r w:rsidRPr="00C90E0E">
        <w:rPr>
          <w:rFonts w:ascii="Times New Roman" w:hAnsi="Times New Roman" w:cs="Times New Roman"/>
          <w:sz w:val="24"/>
          <w:szCs w:val="24"/>
          <w:vertAlign w:val="superscript"/>
        </w:rPr>
        <w:footnoteReference w:id="63"/>
      </w:r>
      <w:r w:rsidRPr="00C90E0E">
        <w:rPr>
          <w:rFonts w:ascii="Times New Roman" w:hAnsi="Times New Roman" w:cs="Times New Roman"/>
          <w:sz w:val="24"/>
          <w:szCs w:val="24"/>
        </w:rPr>
        <w:t xml:space="preserve"> If not enough information is available to describe the object, the broader term should be used. Of course, the user is most important when deciding how to organize data, because if he or she cannot understand the terminology or cannot navigate the data structure, then the archive serves no purpose.</w:t>
      </w:r>
      <w:r w:rsidRPr="00C90E0E">
        <w:rPr>
          <w:rFonts w:ascii="Times New Roman" w:hAnsi="Times New Roman" w:cs="Times New Roman"/>
          <w:sz w:val="24"/>
          <w:szCs w:val="24"/>
          <w:vertAlign w:val="superscript"/>
        </w:rPr>
        <w:footnoteReference w:id="64"/>
      </w:r>
      <w:r w:rsidR="00167C97">
        <w:rPr>
          <w:rFonts w:ascii="Times New Roman" w:hAnsi="Times New Roman" w:cs="Times New Roman"/>
          <w:sz w:val="24"/>
          <w:szCs w:val="24"/>
        </w:rPr>
        <w:t xml:space="preserve"> </w:t>
      </w:r>
    </w:p>
    <w:p w:rsidR="0056406A" w:rsidRPr="00C90E0E" w:rsidRDefault="00E76658" w:rsidP="00C90E0E">
      <w:pPr>
        <w:pStyle w:val="Heading3"/>
      </w:pPr>
      <w:bookmarkStart w:id="28" w:name="_Toc342920971"/>
      <w:r>
        <w:t>3.1.3</w:t>
      </w:r>
      <w:r w:rsidR="0056406A" w:rsidRPr="00C90E0E">
        <w:t xml:space="preserve"> </w:t>
      </w:r>
      <w:r w:rsidR="00E64FA2">
        <w:t>O</w:t>
      </w:r>
      <w:r w:rsidR="0095177D">
        <w:t>rganizing I</w:t>
      </w:r>
      <w:r w:rsidR="00E64FA2">
        <w:t>nformation</w:t>
      </w:r>
      <w:bookmarkEnd w:id="28"/>
    </w:p>
    <w:p w:rsidR="00E64FA2" w:rsidRDefault="0056406A" w:rsidP="00E64FA2">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The projects we focused on were conducted by </w:t>
      </w:r>
      <w:proofErr w:type="spellStart"/>
      <w:r w:rsidRPr="00C90E0E">
        <w:rPr>
          <w:rFonts w:ascii="Times New Roman" w:hAnsi="Times New Roman" w:cs="Times New Roman"/>
          <w:color w:val="000000"/>
          <w:sz w:val="24"/>
        </w:rPr>
        <w:t>Earthwatch</w:t>
      </w:r>
      <w:proofErr w:type="spellEnd"/>
      <w:r w:rsidRPr="00C90E0E">
        <w:rPr>
          <w:rFonts w:ascii="Times New Roman" w:hAnsi="Times New Roman" w:cs="Times New Roman"/>
          <w:color w:val="000000"/>
          <w:sz w:val="24"/>
        </w:rPr>
        <w:t xml:space="preserve"> volunteers in 1995, 1996, and 1997 and WPI Venice project teams in 1994, 1995, and 2004.  The 2004 project was our main source of data, as it catalogued dates, architects, history, physical features, structural integrity, and other statistics of the bells and bell towers that they researched. Although the 2004 team only visited nine bell towers, their database provides information collected from all of the projects. A full list of measured quantities can be found in Appendix C. Most of the information the team collected is stored in a Microsoft Access database (see Figure 5), in which links to information were broken and inaccessible.</w:t>
      </w:r>
    </w:p>
    <w:p w:rsidR="00E64FA2" w:rsidRDefault="00E64FA2" w:rsidP="00E64FA2">
      <w:pPr>
        <w:pStyle w:val="NormalWeb"/>
        <w:spacing w:before="0" w:beforeAutospacing="0" w:after="0" w:afterAutospacing="0"/>
        <w:ind w:firstLine="720"/>
        <w:rPr>
          <w:rFonts w:ascii="Times New Roman" w:hAnsi="Times New Roman" w:cs="Times New Roman"/>
          <w:color w:val="000000"/>
          <w:sz w:val="24"/>
        </w:rPr>
      </w:pPr>
    </w:p>
    <w:p w:rsidR="0056406A" w:rsidRPr="00C90E0E" w:rsidRDefault="0056406A" w:rsidP="00E64FA2">
      <w:pPr>
        <w:pStyle w:val="NormalWeb"/>
        <w:spacing w:before="0" w:beforeAutospacing="0" w:after="0" w:afterAutospacing="0"/>
        <w:ind w:firstLine="720"/>
        <w:jc w:val="center"/>
        <w:rPr>
          <w:rFonts w:ascii="Times New Roman" w:hAnsi="Times New Roman" w:cs="Times New Roman"/>
          <w:color w:val="000000"/>
          <w:sz w:val="24"/>
        </w:rPr>
      </w:pPr>
      <w:r w:rsidRPr="00C90E0E">
        <w:rPr>
          <w:rFonts w:ascii="Times New Roman" w:hAnsi="Times New Roman" w:cs="Times New Roman"/>
          <w:noProof/>
          <w:color w:val="000000"/>
          <w:sz w:val="24"/>
        </w:rPr>
        <w:lastRenderedPageBreak/>
        <w:drawing>
          <wp:inline distT="0" distB="0" distL="0" distR="0" wp14:anchorId="0A1BE27C" wp14:editId="6ACC6033">
            <wp:extent cx="3959225" cy="2412365"/>
            <wp:effectExtent l="0" t="0" r="3175" b="6985"/>
            <wp:docPr id="49" name="Picture 49" descr="https://lh5.googleusercontent.com/yhiFpjDbrdz4D8yvkO7ue1unQnqqb7gXlkOqwg_KAWzUBOXX72w8Ffkdxzk6FCQu2bzXRDY3FtCsCkJ_XR_h7jeehKYKQZ39uiCLyAzc3lyfOWdkQK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yhiFpjDbrdz4D8yvkO7ue1unQnqqb7gXlkOqwg_KAWzUBOXX72w8Ffkdxzk6FCQu2bzXRDY3FtCsCkJ_XR_h7jeehKYKQZ39uiCLyAzc3lyfOWdkQKZ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9225" cy="2412365"/>
                    </a:xfrm>
                    <a:prstGeom prst="rect">
                      <a:avLst/>
                    </a:prstGeom>
                    <a:noFill/>
                    <a:ln>
                      <a:noFill/>
                    </a:ln>
                  </pic:spPr>
                </pic:pic>
              </a:graphicData>
            </a:graphic>
          </wp:inline>
        </w:drawing>
      </w:r>
    </w:p>
    <w:p w:rsidR="0056406A" w:rsidRPr="00C90E0E" w:rsidRDefault="0056406A" w:rsidP="00E64FA2">
      <w:pPr>
        <w:pStyle w:val="NormalWeb"/>
        <w:spacing w:before="0" w:beforeAutospacing="0" w:after="0" w:afterAutospacing="0"/>
        <w:jc w:val="center"/>
        <w:rPr>
          <w:rFonts w:ascii="Times New Roman" w:hAnsi="Times New Roman" w:cs="Times New Roman"/>
          <w:color w:val="000000"/>
          <w:sz w:val="24"/>
        </w:rPr>
      </w:pPr>
      <w:r w:rsidRPr="00C90E0E">
        <w:rPr>
          <w:rFonts w:ascii="Times New Roman" w:hAnsi="Times New Roman" w:cs="Times New Roman"/>
          <w:color w:val="000000"/>
          <w:sz w:val="24"/>
        </w:rPr>
        <w:t>Figure 5: "Bell Master" page from 2004 Database</w:t>
      </w:r>
    </w:p>
    <w:p w:rsidR="0056406A" w:rsidRPr="00C90E0E" w:rsidRDefault="0056406A" w:rsidP="00E64FA2">
      <w:pPr>
        <w:rPr>
          <w:rFonts w:ascii="Times New Roman" w:hAnsi="Times New Roman" w:cs="Times New Roman"/>
          <w:color w:val="000000"/>
          <w:sz w:val="24"/>
          <w:szCs w:val="24"/>
        </w:rPr>
      </w:pPr>
    </w:p>
    <w:p w:rsidR="0056406A" w:rsidRPr="00C90E0E" w:rsidRDefault="0056406A" w:rsidP="00E64FA2">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Our group learned to get around the broken links by going into the individual database pages and exporting the information into an excel spreadsheet.  The information from the 2004 database was cross referenced by another access database created by Adriano </w:t>
      </w:r>
      <w:proofErr w:type="spellStart"/>
      <w:r w:rsidRPr="00C90E0E">
        <w:rPr>
          <w:rFonts w:ascii="Times New Roman" w:hAnsi="Times New Roman" w:cs="Times New Roman"/>
          <w:color w:val="000000"/>
          <w:sz w:val="24"/>
        </w:rPr>
        <w:t>Boccardi</w:t>
      </w:r>
      <w:proofErr w:type="spellEnd"/>
      <w:r w:rsidRPr="00C90E0E">
        <w:rPr>
          <w:rFonts w:ascii="Times New Roman" w:hAnsi="Times New Roman" w:cs="Times New Roman"/>
          <w:color w:val="000000"/>
          <w:sz w:val="24"/>
        </w:rPr>
        <w:t xml:space="preserve"> who compiled detailed information on bells specifically.  This was so we could manually take the raw information and use it for our purposes.  We explored different options to export the information in the form of a CSV file to save time.</w:t>
      </w:r>
    </w:p>
    <w:p w:rsidR="0056406A" w:rsidRPr="00C90E0E" w:rsidRDefault="0056406A" w:rsidP="00E64FA2">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In addition to organizing the written data, we developed a system for classifying videos filmed by past projects. There are approximately one hundred videos that come from the work of the </w:t>
      </w:r>
      <w:proofErr w:type="spellStart"/>
      <w:r w:rsidRPr="00C90E0E">
        <w:rPr>
          <w:rFonts w:ascii="Times New Roman" w:hAnsi="Times New Roman" w:cs="Times New Roman"/>
          <w:color w:val="000000"/>
          <w:sz w:val="24"/>
        </w:rPr>
        <w:t>Earthwatch</w:t>
      </w:r>
      <w:proofErr w:type="spellEnd"/>
      <w:r w:rsidRPr="00C90E0E">
        <w:rPr>
          <w:rFonts w:ascii="Times New Roman" w:hAnsi="Times New Roman" w:cs="Times New Roman"/>
          <w:color w:val="000000"/>
          <w:sz w:val="24"/>
        </w:rPr>
        <w:t xml:space="preserve"> volunteers and the 2004 project. When we initially began familiarizing ourselves with the videos, we found that many are not up to current standards. The images were grainy and lacking </w:t>
      </w:r>
      <w:proofErr w:type="gramStart"/>
      <w:r w:rsidRPr="00C90E0E">
        <w:rPr>
          <w:rFonts w:ascii="Times New Roman" w:hAnsi="Times New Roman" w:cs="Times New Roman"/>
          <w:color w:val="000000"/>
          <w:sz w:val="24"/>
        </w:rPr>
        <w:t>color,</w:t>
      </w:r>
      <w:proofErr w:type="gramEnd"/>
      <w:r w:rsidRPr="00C90E0E">
        <w:rPr>
          <w:rFonts w:ascii="Times New Roman" w:hAnsi="Times New Roman" w:cs="Times New Roman"/>
          <w:color w:val="000000"/>
          <w:sz w:val="24"/>
        </w:rPr>
        <w:t xml:space="preserve"> and background noise was affecting the sound quality.</w:t>
      </w:r>
    </w:p>
    <w:p w:rsidR="0056406A" w:rsidRPr="00C90E0E" w:rsidRDefault="0056406A" w:rsidP="00E64FA2">
      <w:pPr>
        <w:jc w:val="center"/>
        <w:rPr>
          <w:rFonts w:ascii="Times New Roman" w:hAnsi="Times New Roman" w:cs="Times New Roman"/>
          <w:color w:val="000000"/>
          <w:sz w:val="24"/>
          <w:szCs w:val="24"/>
        </w:rPr>
      </w:pPr>
      <w:r w:rsidRPr="00C90E0E">
        <w:rPr>
          <w:rFonts w:ascii="Times New Roman" w:hAnsi="Times New Roman" w:cs="Times New Roman"/>
          <w:noProof/>
          <w:sz w:val="24"/>
          <w:szCs w:val="24"/>
        </w:rPr>
        <w:drawing>
          <wp:inline distT="0" distB="0" distL="0" distR="0" wp14:anchorId="183CB961" wp14:editId="6CA081E5">
            <wp:extent cx="2723515" cy="1925955"/>
            <wp:effectExtent l="0" t="0" r="635" b="0"/>
            <wp:docPr id="44" name="Picture 44" descr="https://lh6.googleusercontent.com/Msy-8jydojQ_EuEGfv-ZiAQN9LDjPZz0ZEnfEPI0jpXwuruyFQlDBFSbJ2_44mb2gUJ03w9AmrfdDaWmcCXFNQfwgSIYu7fE_MEEU9BvalMPZErdbx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Msy-8jydojQ_EuEGfv-ZiAQN9LDjPZz0ZEnfEPI0jpXwuruyFQlDBFSbJ2_44mb2gUJ03w9AmrfdDaWmcCXFNQfwgSIYu7fE_MEEU9BvalMPZErdbxu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3515" cy="1925955"/>
                    </a:xfrm>
                    <a:prstGeom prst="rect">
                      <a:avLst/>
                    </a:prstGeom>
                    <a:noFill/>
                    <a:ln>
                      <a:noFill/>
                    </a:ln>
                  </pic:spPr>
                </pic:pic>
              </a:graphicData>
            </a:graphic>
          </wp:inline>
        </w:drawing>
      </w:r>
    </w:p>
    <w:p w:rsidR="0056406A" w:rsidRPr="00C90E0E" w:rsidRDefault="0056406A" w:rsidP="00E64FA2">
      <w:pPr>
        <w:pStyle w:val="NormalWeb"/>
        <w:spacing w:before="0" w:beforeAutospacing="0" w:after="0" w:afterAutospacing="0"/>
        <w:jc w:val="center"/>
        <w:rPr>
          <w:rFonts w:ascii="Times New Roman" w:hAnsi="Times New Roman" w:cs="Times New Roman"/>
          <w:color w:val="000000"/>
          <w:sz w:val="24"/>
          <w:lang w:val="it-IT"/>
        </w:rPr>
      </w:pPr>
      <w:r w:rsidRPr="00C90E0E">
        <w:rPr>
          <w:rFonts w:ascii="Times New Roman" w:hAnsi="Times New Roman" w:cs="Times New Roman"/>
          <w:color w:val="000000"/>
          <w:sz w:val="24"/>
          <w:lang w:val="it-IT"/>
        </w:rPr>
        <w:t>Figure 6: Chiesa di S. Geremia e Lucia Q1 video</w:t>
      </w:r>
    </w:p>
    <w:p w:rsidR="0056406A" w:rsidRPr="00C90E0E" w:rsidRDefault="0056406A" w:rsidP="00E64FA2">
      <w:pPr>
        <w:rPr>
          <w:rFonts w:ascii="Times New Roman" w:hAnsi="Times New Roman" w:cs="Times New Roman"/>
          <w:color w:val="000000"/>
          <w:sz w:val="24"/>
          <w:szCs w:val="24"/>
          <w:lang w:val="it-IT"/>
        </w:rPr>
      </w:pPr>
    </w:p>
    <w:p w:rsidR="0056406A" w:rsidRPr="00C90E0E" w:rsidRDefault="0056406A" w:rsidP="00E64FA2">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lastRenderedPageBreak/>
        <w:t>To determine the quality of a video we implemented a rating system to include on the digital tag of the video.  The system ranges from Q1 to Q3: Q1 being completely unusable and Q3 is a video or potential audio which would be a good addition to our project. Figure 6 provides an example of an unstable video (Q1 rating).  The Q2 rating means that this video would only be used if access to the tower pertaining to it was not granted. This would be the case where we could not replace it with a better video of our own and would have to use the Q2 video that was available to us.  In addition to rating the quality of the videos, we reorganized them by the church that they were taken in. The 2004 project devised a system in which each church has its own code, and for consistency we organized these videos according to their system. Before, all the videos were organized by year but now they are organized by the specific church code. The newly sorted videos were then organized into folders named with the corresponding church code, and each video was renamed to include our quality rating.</w:t>
      </w:r>
    </w:p>
    <w:p w:rsidR="0056406A" w:rsidRPr="00C90E0E" w:rsidRDefault="0056406A" w:rsidP="00F7683E">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Once in Venice, we explored </w:t>
      </w:r>
      <w:proofErr w:type="spellStart"/>
      <w:r w:rsidRPr="00C90E0E">
        <w:rPr>
          <w:rFonts w:ascii="Times New Roman" w:hAnsi="Times New Roman" w:cs="Times New Roman"/>
          <w:color w:val="000000"/>
          <w:sz w:val="24"/>
        </w:rPr>
        <w:t>Venipedia</w:t>
      </w:r>
      <w:proofErr w:type="spellEnd"/>
      <w:r w:rsidRPr="00C90E0E">
        <w:rPr>
          <w:rFonts w:ascii="Times New Roman" w:hAnsi="Times New Roman" w:cs="Times New Roman"/>
          <w:color w:val="000000"/>
          <w:sz w:val="24"/>
        </w:rPr>
        <w:t xml:space="preserve"> for information from past projects.  We also obtained any missing information at the Venice Project Center.  We proceeded to consolidate all the information, written, video, and pictures, into folders arranged by church code. This information created a strong base for the rest of our project. </w:t>
      </w:r>
      <w:r w:rsidRPr="00C90E0E">
        <w:rPr>
          <w:rFonts w:ascii="Times New Roman" w:hAnsi="Times New Roman" w:cs="Times New Roman"/>
          <w:color w:val="000000"/>
          <w:sz w:val="24"/>
        </w:rPr>
        <w:br/>
      </w:r>
    </w:p>
    <w:p w:rsidR="0056406A" w:rsidRPr="00C90E0E" w:rsidRDefault="00D91890" w:rsidP="00C90E0E">
      <w:pPr>
        <w:pStyle w:val="Heading2"/>
      </w:pPr>
      <w:bookmarkStart w:id="29" w:name="_Toc342920972"/>
      <w:r>
        <w:t>3.2 Integrating New and Updating Old Information on the B</w:t>
      </w:r>
      <w:r w:rsidR="0056406A" w:rsidRPr="00C90E0E">
        <w:t>ells and</w:t>
      </w:r>
      <w:r>
        <w:t xml:space="preserve"> Bell T</w:t>
      </w:r>
      <w:r w:rsidR="0056406A" w:rsidRPr="00C90E0E">
        <w:t>owers in Venice</w:t>
      </w:r>
      <w:bookmarkEnd w:id="29"/>
    </w:p>
    <w:p w:rsidR="0056406A" w:rsidRPr="00C90E0E"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Integrating new information about bells and their towers was decided to be our primary focus.  With this aim in mind, we used a table created by the project completed in 2004 which listed each church in Venice and when it was visited in the past to choose which bells to visit.  Examining the table, we determined approximately fifty bell towers which had never been visited by past projects for whatever reason.  This list was sent to Professor Carrera who attempted to gain access to these bell towers.</w:t>
      </w:r>
    </w:p>
    <w:p w:rsidR="0056406A" w:rsidRPr="00C90E0E" w:rsidRDefault="0056406A" w:rsidP="00922E85">
      <w:pPr>
        <w:pStyle w:val="NormalWeb"/>
        <w:spacing w:before="0" w:beforeAutospacing="0" w:after="0" w:afterAutospacing="0"/>
        <w:ind w:firstLine="720"/>
        <w:jc w:val="center"/>
        <w:rPr>
          <w:rFonts w:ascii="Times New Roman" w:hAnsi="Times New Roman" w:cs="Times New Roman"/>
          <w:color w:val="000000"/>
          <w:sz w:val="24"/>
        </w:rPr>
      </w:pPr>
      <w:r w:rsidRPr="00C90E0E">
        <w:rPr>
          <w:rFonts w:ascii="Times New Roman" w:hAnsi="Times New Roman" w:cs="Times New Roman"/>
          <w:color w:val="000000"/>
          <w:sz w:val="24"/>
        </w:rPr>
        <w:t xml:space="preserve">While we were prepared for the situation in which all of the bell towers we listed were not accessible, we were able to gain access to eight towers: San </w:t>
      </w:r>
      <w:proofErr w:type="spellStart"/>
      <w:r w:rsidRPr="00C90E0E">
        <w:rPr>
          <w:rFonts w:ascii="Times New Roman" w:hAnsi="Times New Roman" w:cs="Times New Roman"/>
          <w:color w:val="000000"/>
          <w:sz w:val="24"/>
        </w:rPr>
        <w:t>Aponal</w:t>
      </w:r>
      <w:proofErr w:type="spellEnd"/>
      <w:r w:rsidRPr="00C90E0E">
        <w:rPr>
          <w:rFonts w:ascii="Times New Roman" w:hAnsi="Times New Roman" w:cs="Times New Roman"/>
          <w:color w:val="000000"/>
          <w:sz w:val="24"/>
        </w:rPr>
        <w:t xml:space="preserve">, San </w:t>
      </w:r>
      <w:proofErr w:type="spellStart"/>
      <w:r w:rsidRPr="00C90E0E">
        <w:rPr>
          <w:rFonts w:ascii="Times New Roman" w:hAnsi="Times New Roman" w:cs="Times New Roman"/>
          <w:color w:val="000000"/>
          <w:sz w:val="24"/>
        </w:rPr>
        <w:t>Bartolomeo</w:t>
      </w:r>
      <w:proofErr w:type="spellEnd"/>
      <w:r w:rsidRPr="00C90E0E">
        <w:rPr>
          <w:rFonts w:ascii="Times New Roman" w:hAnsi="Times New Roman" w:cs="Times New Roman"/>
          <w:color w:val="000000"/>
          <w:sz w:val="24"/>
        </w:rPr>
        <w:t xml:space="preserve">, San </w:t>
      </w:r>
      <w:proofErr w:type="spellStart"/>
      <w:r w:rsidRPr="00C90E0E">
        <w:rPr>
          <w:rFonts w:ascii="Times New Roman" w:hAnsi="Times New Roman" w:cs="Times New Roman"/>
          <w:color w:val="000000"/>
          <w:sz w:val="24"/>
        </w:rPr>
        <w:t>Giobbe</w:t>
      </w:r>
      <w:proofErr w:type="spellEnd"/>
      <w:r w:rsidRPr="00C90E0E">
        <w:rPr>
          <w:rFonts w:ascii="Times New Roman" w:hAnsi="Times New Roman" w:cs="Times New Roman"/>
          <w:color w:val="000000"/>
          <w:sz w:val="24"/>
        </w:rPr>
        <w:t xml:space="preserve">, San Giorgio Maggiore, San Giovanni </w:t>
      </w:r>
      <w:proofErr w:type="spellStart"/>
      <w:r w:rsidRPr="00C90E0E">
        <w:rPr>
          <w:rFonts w:ascii="Times New Roman" w:hAnsi="Times New Roman" w:cs="Times New Roman"/>
          <w:color w:val="000000"/>
          <w:sz w:val="24"/>
        </w:rPr>
        <w:t>Elemosinario</w:t>
      </w:r>
      <w:proofErr w:type="spellEnd"/>
      <w:r w:rsidRPr="00C90E0E">
        <w:rPr>
          <w:rFonts w:ascii="Times New Roman" w:hAnsi="Times New Roman" w:cs="Times New Roman"/>
          <w:color w:val="000000"/>
          <w:sz w:val="24"/>
        </w:rPr>
        <w:t xml:space="preserve">, San Marco, Santa Maria </w:t>
      </w:r>
      <w:proofErr w:type="spellStart"/>
      <w:r w:rsidRPr="00C90E0E">
        <w:rPr>
          <w:rFonts w:ascii="Times New Roman" w:hAnsi="Times New Roman" w:cs="Times New Roman"/>
          <w:color w:val="000000"/>
          <w:sz w:val="24"/>
        </w:rPr>
        <w:t>Assunta</w:t>
      </w:r>
      <w:proofErr w:type="spellEnd"/>
      <w:r w:rsidRPr="00C90E0E">
        <w:rPr>
          <w:rFonts w:ascii="Times New Roman" w:hAnsi="Times New Roman" w:cs="Times New Roman"/>
          <w:color w:val="000000"/>
          <w:sz w:val="24"/>
        </w:rPr>
        <w:t xml:space="preserve"> di </w:t>
      </w:r>
      <w:proofErr w:type="spellStart"/>
      <w:r w:rsidRPr="00C90E0E">
        <w:rPr>
          <w:rFonts w:ascii="Times New Roman" w:hAnsi="Times New Roman" w:cs="Times New Roman"/>
          <w:color w:val="000000"/>
          <w:sz w:val="24"/>
        </w:rPr>
        <w:t>Torcello</w:t>
      </w:r>
      <w:proofErr w:type="spellEnd"/>
      <w:r w:rsidRPr="00C90E0E">
        <w:rPr>
          <w:rFonts w:ascii="Times New Roman" w:hAnsi="Times New Roman" w:cs="Times New Roman"/>
          <w:color w:val="000000"/>
          <w:sz w:val="24"/>
        </w:rPr>
        <w:t xml:space="preserve">, and San Salvador. After we had mapped out where these bell towers are located in the </w:t>
      </w:r>
      <w:r w:rsidRPr="00C90E0E">
        <w:rPr>
          <w:rFonts w:ascii="Times New Roman" w:hAnsi="Times New Roman" w:cs="Times New Roman"/>
          <w:color w:val="000000"/>
          <w:sz w:val="24"/>
        </w:rPr>
        <w:lastRenderedPageBreak/>
        <w:t>map below, we created a plan to visit them based on accessibility and weather conditions.</w:t>
      </w:r>
      <w:r w:rsidR="00992CEE" w:rsidRPr="00992CEE">
        <w:rPr>
          <w:noProof/>
          <w:szCs w:val="22"/>
        </w:rPr>
        <w:t xml:space="preserve"> </w:t>
      </w:r>
      <w:r w:rsidR="00992CEE" w:rsidRPr="00992CEE">
        <w:rPr>
          <w:rFonts w:ascii="Times New Roman" w:hAnsi="Times New Roman" w:cs="Times New Roman"/>
          <w:noProof/>
          <w:color w:val="000000"/>
          <w:sz w:val="24"/>
        </w:rPr>
        <w:drawing>
          <wp:inline distT="0" distB="0" distL="0" distR="0" wp14:anchorId="1B67326D" wp14:editId="61063013">
            <wp:extent cx="5943600" cy="331724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a:effectLst/>
                    <a:extLst/>
                  </pic:spPr>
                </pic:pic>
              </a:graphicData>
            </a:graphic>
          </wp:inline>
        </w:drawing>
      </w:r>
      <w:r w:rsidR="00992CEE" w:rsidRPr="00992CEE">
        <w:rPr>
          <w:rFonts w:ascii="Times New Roman" w:hAnsi="Times New Roman" w:cs="Times New Roman"/>
          <w:noProof/>
          <w:color w:val="000000"/>
          <w:sz w:val="24"/>
        </w:rPr>
        <w:t xml:space="preserve"> </w:t>
      </w:r>
    </w:p>
    <w:p w:rsidR="0056406A" w:rsidRPr="00C90E0E" w:rsidRDefault="0056406A" w:rsidP="0056406A">
      <w:pPr>
        <w:pStyle w:val="NormalWeb"/>
        <w:spacing w:before="0" w:beforeAutospacing="0" w:after="0" w:afterAutospacing="0"/>
        <w:jc w:val="center"/>
        <w:rPr>
          <w:rFonts w:ascii="Times New Roman" w:hAnsi="Times New Roman" w:cs="Times New Roman"/>
          <w:color w:val="000000"/>
          <w:sz w:val="24"/>
        </w:rPr>
      </w:pPr>
      <w:r w:rsidRPr="00C90E0E">
        <w:rPr>
          <w:rFonts w:ascii="Times New Roman" w:hAnsi="Times New Roman" w:cs="Times New Roman"/>
          <w:color w:val="000000"/>
          <w:sz w:val="24"/>
        </w:rPr>
        <w:t>Figure 7: Map of Bell Towers in Venice</w:t>
      </w:r>
    </w:p>
    <w:p w:rsidR="0056406A" w:rsidRPr="00C90E0E" w:rsidRDefault="0056406A" w:rsidP="0056406A">
      <w:pPr>
        <w:rPr>
          <w:rFonts w:ascii="Times New Roman" w:hAnsi="Times New Roman" w:cs="Times New Roman"/>
          <w:color w:val="000000"/>
          <w:sz w:val="24"/>
          <w:szCs w:val="24"/>
        </w:rPr>
      </w:pPr>
    </w:p>
    <w:p w:rsidR="008B424F"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We started at San Giorgio Maggiore, since we knew that was open to the public and we could always revisit it if need be. </w:t>
      </w:r>
      <w:r w:rsidR="006E385A">
        <w:rPr>
          <w:rFonts w:ascii="Times New Roman" w:hAnsi="Times New Roman" w:cs="Times New Roman"/>
          <w:color w:val="000000"/>
          <w:sz w:val="24"/>
        </w:rPr>
        <w:t xml:space="preserve">We also went a second time, with Massimo, who restored the tower in 2004. This visit gave us many data that would not have been possible to collect otherwise. </w:t>
      </w:r>
      <w:r w:rsidR="008B424F">
        <w:rPr>
          <w:rFonts w:ascii="Times New Roman" w:hAnsi="Times New Roman" w:cs="Times New Roman"/>
          <w:color w:val="000000"/>
          <w:sz w:val="24"/>
        </w:rPr>
        <w:t xml:space="preserve">The tower is </w:t>
      </w:r>
      <w:r w:rsidR="008D4332">
        <w:rPr>
          <w:rFonts w:ascii="Times New Roman" w:hAnsi="Times New Roman" w:cs="Times New Roman"/>
          <w:color w:val="000000"/>
          <w:sz w:val="24"/>
        </w:rPr>
        <w:t>visitor</w:t>
      </w:r>
      <w:r w:rsidR="008B424F">
        <w:rPr>
          <w:rFonts w:ascii="Times New Roman" w:hAnsi="Times New Roman" w:cs="Times New Roman"/>
          <w:color w:val="000000"/>
          <w:sz w:val="24"/>
        </w:rPr>
        <w:t xml:space="preserve"> friendly, meaning the stairs have been blocked of</w:t>
      </w:r>
      <w:r w:rsidR="008D4332">
        <w:rPr>
          <w:rFonts w:ascii="Times New Roman" w:hAnsi="Times New Roman" w:cs="Times New Roman"/>
          <w:color w:val="000000"/>
          <w:sz w:val="24"/>
        </w:rPr>
        <w:t>f</w:t>
      </w:r>
      <w:r w:rsidR="008B424F">
        <w:rPr>
          <w:rFonts w:ascii="Times New Roman" w:hAnsi="Times New Roman" w:cs="Times New Roman"/>
          <w:color w:val="000000"/>
          <w:sz w:val="24"/>
        </w:rPr>
        <w:t xml:space="preserve"> and now only an elevator is available to take visitors to the top. The bells are also hung extremely high in the belfry, too far for us to </w:t>
      </w:r>
      <w:r w:rsidR="008D4332">
        <w:rPr>
          <w:rFonts w:ascii="Times New Roman" w:hAnsi="Times New Roman" w:cs="Times New Roman"/>
          <w:color w:val="000000"/>
          <w:sz w:val="24"/>
        </w:rPr>
        <w:t>record</w:t>
      </w:r>
      <w:r w:rsidR="008B424F">
        <w:rPr>
          <w:rFonts w:ascii="Times New Roman" w:hAnsi="Times New Roman" w:cs="Times New Roman"/>
          <w:color w:val="000000"/>
          <w:sz w:val="24"/>
        </w:rPr>
        <w:t xml:space="preserve"> any detailed observations. Massimo was integral to this visit as he allowed us to study the stairs leading to the top. He also played each of the bells from the digital wall unit from the bottom of the tower so we could record the ringing of each individual bell. </w:t>
      </w:r>
      <w:r w:rsidRPr="00C90E0E">
        <w:rPr>
          <w:rFonts w:ascii="Times New Roman" w:hAnsi="Times New Roman" w:cs="Times New Roman"/>
          <w:color w:val="000000"/>
          <w:sz w:val="24"/>
        </w:rPr>
        <w:t xml:space="preserve">Next was San </w:t>
      </w:r>
      <w:proofErr w:type="spellStart"/>
      <w:r w:rsidRPr="00C90E0E">
        <w:rPr>
          <w:rFonts w:ascii="Times New Roman" w:hAnsi="Times New Roman" w:cs="Times New Roman"/>
          <w:color w:val="000000"/>
          <w:sz w:val="24"/>
        </w:rPr>
        <w:t>Aponal</w:t>
      </w:r>
      <w:proofErr w:type="spellEnd"/>
      <w:r w:rsidRPr="00C90E0E">
        <w:rPr>
          <w:rFonts w:ascii="Times New Roman" w:hAnsi="Times New Roman" w:cs="Times New Roman"/>
          <w:color w:val="000000"/>
          <w:sz w:val="24"/>
        </w:rPr>
        <w:t xml:space="preserve">, </w:t>
      </w:r>
      <w:proofErr w:type="spellStart"/>
      <w:r w:rsidR="008B424F">
        <w:rPr>
          <w:rFonts w:ascii="Times New Roman" w:hAnsi="Times New Roman" w:cs="Times New Roman"/>
          <w:color w:val="000000"/>
          <w:sz w:val="24"/>
        </w:rPr>
        <w:t>Torcello</w:t>
      </w:r>
      <w:proofErr w:type="spellEnd"/>
      <w:r w:rsidR="008B424F">
        <w:rPr>
          <w:rFonts w:ascii="Times New Roman" w:hAnsi="Times New Roman" w:cs="Times New Roman"/>
          <w:color w:val="000000"/>
          <w:sz w:val="24"/>
        </w:rPr>
        <w:t xml:space="preserve"> and San </w:t>
      </w:r>
      <w:proofErr w:type="spellStart"/>
      <w:r w:rsidR="008B424F">
        <w:rPr>
          <w:rFonts w:ascii="Times New Roman" w:hAnsi="Times New Roman" w:cs="Times New Roman"/>
          <w:color w:val="000000"/>
          <w:sz w:val="24"/>
        </w:rPr>
        <w:t>Giobbe</w:t>
      </w:r>
      <w:proofErr w:type="spellEnd"/>
      <w:r w:rsidR="008B424F">
        <w:rPr>
          <w:rFonts w:ascii="Times New Roman" w:hAnsi="Times New Roman" w:cs="Times New Roman"/>
          <w:color w:val="000000"/>
          <w:sz w:val="24"/>
        </w:rPr>
        <w:t>, which we received a</w:t>
      </w:r>
      <w:r w:rsidR="008D4332">
        <w:rPr>
          <w:rFonts w:ascii="Times New Roman" w:hAnsi="Times New Roman" w:cs="Times New Roman"/>
          <w:color w:val="000000"/>
          <w:sz w:val="24"/>
        </w:rPr>
        <w:t>ccess</w:t>
      </w:r>
      <w:r w:rsidR="008B424F">
        <w:rPr>
          <w:rFonts w:ascii="Times New Roman" w:hAnsi="Times New Roman" w:cs="Times New Roman"/>
          <w:color w:val="000000"/>
          <w:sz w:val="24"/>
        </w:rPr>
        <w:t xml:space="preserve"> to from Paolo, who was working on major projects to restore these towers. San </w:t>
      </w:r>
      <w:proofErr w:type="spellStart"/>
      <w:r w:rsidR="008B424F">
        <w:rPr>
          <w:rFonts w:ascii="Times New Roman" w:hAnsi="Times New Roman" w:cs="Times New Roman"/>
          <w:color w:val="000000"/>
          <w:sz w:val="24"/>
        </w:rPr>
        <w:t>Aponal</w:t>
      </w:r>
      <w:proofErr w:type="spellEnd"/>
      <w:r w:rsidR="008B424F">
        <w:rPr>
          <w:rFonts w:ascii="Times New Roman" w:hAnsi="Times New Roman" w:cs="Times New Roman"/>
          <w:color w:val="000000"/>
          <w:sz w:val="24"/>
        </w:rPr>
        <w:t xml:space="preserve"> </w:t>
      </w:r>
      <w:r w:rsidR="006E385A">
        <w:rPr>
          <w:rFonts w:ascii="Times New Roman" w:hAnsi="Times New Roman" w:cs="Times New Roman"/>
          <w:color w:val="000000"/>
          <w:sz w:val="24"/>
        </w:rPr>
        <w:t>had not yet</w:t>
      </w:r>
      <w:r w:rsidR="008B424F">
        <w:rPr>
          <w:rFonts w:ascii="Times New Roman" w:hAnsi="Times New Roman" w:cs="Times New Roman"/>
          <w:color w:val="000000"/>
          <w:sz w:val="24"/>
        </w:rPr>
        <w:t xml:space="preserve"> been visited by the Venice Pro</w:t>
      </w:r>
      <w:r w:rsidR="006E385A">
        <w:rPr>
          <w:rFonts w:ascii="Times New Roman" w:hAnsi="Times New Roman" w:cs="Times New Roman"/>
          <w:color w:val="000000"/>
          <w:sz w:val="24"/>
        </w:rPr>
        <w:t>ject Center</w:t>
      </w:r>
      <w:r w:rsidR="008D4332">
        <w:rPr>
          <w:rFonts w:ascii="Times New Roman" w:hAnsi="Times New Roman" w:cs="Times New Roman"/>
          <w:color w:val="000000"/>
          <w:sz w:val="24"/>
        </w:rPr>
        <w:t xml:space="preserve"> so we made some major contributions to the information for this tower</w:t>
      </w:r>
      <w:r w:rsidRPr="00C90E0E">
        <w:rPr>
          <w:rFonts w:ascii="Times New Roman" w:hAnsi="Times New Roman" w:cs="Times New Roman"/>
          <w:color w:val="000000"/>
          <w:sz w:val="24"/>
        </w:rPr>
        <w:t>.</w:t>
      </w:r>
      <w:r w:rsidR="006E385A">
        <w:rPr>
          <w:rFonts w:ascii="Times New Roman" w:hAnsi="Times New Roman" w:cs="Times New Roman"/>
          <w:color w:val="000000"/>
          <w:sz w:val="24"/>
        </w:rPr>
        <w:t xml:space="preserve"> </w:t>
      </w:r>
      <w:r w:rsidR="008D4332">
        <w:rPr>
          <w:rFonts w:ascii="Times New Roman" w:hAnsi="Times New Roman" w:cs="Times New Roman"/>
          <w:color w:val="000000"/>
          <w:sz w:val="24"/>
        </w:rPr>
        <w:t xml:space="preserve">Our last bell tower visit was to San Marco, which was very similar to San Giorgio in that the stairs were not accessible and the bells were hung high. Although, we were unable to collect all the information the forms ask for, we did collect whatever information was possible for us. </w:t>
      </w:r>
    </w:p>
    <w:p w:rsidR="0056406A" w:rsidRPr="00C90E0E"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Looking through past projects, we compiled a list of all of the data they had collected. We then added several fields of our own that we wanted to collect. The full list can be seen in Table 3 below.</w:t>
      </w:r>
    </w:p>
    <w:tbl>
      <w:tblPr>
        <w:tblStyle w:val="MediumGrid3-Accent2"/>
        <w:tblW w:w="0" w:type="auto"/>
        <w:jc w:val="center"/>
        <w:tblLook w:val="04A0" w:firstRow="1" w:lastRow="0" w:firstColumn="1" w:lastColumn="0" w:noHBand="0" w:noVBand="1"/>
      </w:tblPr>
      <w:tblGrid>
        <w:gridCol w:w="3309"/>
        <w:gridCol w:w="2009"/>
        <w:gridCol w:w="1449"/>
      </w:tblGrid>
      <w:tr w:rsidR="0056406A" w:rsidRPr="00C90E0E" w:rsidTr="00992C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pStyle w:val="NormalWeb"/>
              <w:spacing w:before="0" w:beforeAutospacing="0" w:after="0" w:afterAutospacing="0" w:line="0" w:lineRule="atLeast"/>
              <w:jc w:val="center"/>
              <w:rPr>
                <w:rFonts w:ascii="Times New Roman" w:hAnsi="Times New Roman" w:cs="Times New Roman"/>
                <w:sz w:val="24"/>
              </w:rPr>
            </w:pPr>
            <w:r w:rsidRPr="00C90E0E">
              <w:rPr>
                <w:rFonts w:ascii="Times New Roman" w:hAnsi="Times New Roman" w:cs="Times New Roman"/>
                <w:color w:val="000000"/>
                <w:sz w:val="24"/>
              </w:rPr>
              <w:t>Bell Data</w:t>
            </w:r>
          </w:p>
        </w:tc>
        <w:tc>
          <w:tcPr>
            <w:tcW w:w="0" w:type="auto"/>
            <w:hideMark/>
          </w:tcPr>
          <w:p w:rsidR="0056406A" w:rsidRPr="00C90E0E" w:rsidRDefault="0056406A" w:rsidP="00992CEE">
            <w:pPr>
              <w:pStyle w:val="NormalWeb"/>
              <w:spacing w:before="0" w:beforeAutospacing="0" w:after="0" w:afterAutospacing="0" w:line="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Previous Projects</w:t>
            </w:r>
          </w:p>
        </w:tc>
        <w:tc>
          <w:tcPr>
            <w:tcW w:w="0" w:type="auto"/>
            <w:hideMark/>
          </w:tcPr>
          <w:p w:rsidR="0056406A" w:rsidRPr="00C90E0E" w:rsidRDefault="0056406A" w:rsidP="00992CEE">
            <w:pPr>
              <w:pStyle w:val="NormalWeb"/>
              <w:spacing w:before="0" w:beforeAutospacing="0" w:after="0" w:afterAutospacing="0" w:line="0" w:lineRule="atLeas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Our Project</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Bell Height</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lastRenderedPageBreak/>
              <w:t>Height from ground</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Diameter</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Age</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Founder</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Inscriptions</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Location of inscriptions</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Location in Venice</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Safety/Accessibility</w:t>
            </w:r>
          </w:p>
        </w:tc>
        <w:tc>
          <w:tcPr>
            <w:tcW w:w="0" w:type="auto"/>
            <w:hideMark/>
          </w:tcPr>
          <w:p w:rsidR="0056406A" w:rsidRPr="00C90E0E" w:rsidRDefault="0056406A" w:rsidP="00992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Restoration efforts</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Art on bells (and location)</w:t>
            </w:r>
          </w:p>
        </w:tc>
        <w:tc>
          <w:tcPr>
            <w:tcW w:w="0" w:type="auto"/>
            <w:hideMark/>
          </w:tcPr>
          <w:p w:rsidR="0056406A" w:rsidRPr="00C90E0E" w:rsidRDefault="0056406A" w:rsidP="00992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Type of Ringing</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Time of bell ringing</w:t>
            </w:r>
          </w:p>
        </w:tc>
        <w:tc>
          <w:tcPr>
            <w:tcW w:w="0" w:type="auto"/>
            <w:hideMark/>
          </w:tcPr>
          <w:p w:rsidR="0056406A" w:rsidRPr="00C90E0E" w:rsidRDefault="0056406A" w:rsidP="00992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Striking Note</w:t>
            </w:r>
          </w:p>
        </w:tc>
        <w:tc>
          <w:tcPr>
            <w:tcW w:w="0" w:type="auto"/>
            <w:hideMark/>
          </w:tcPr>
          <w:p w:rsidR="0056406A" w:rsidRPr="00C90E0E" w:rsidRDefault="0056406A" w:rsidP="00992CE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Resounding pitches</w:t>
            </w:r>
          </w:p>
        </w:tc>
        <w:tc>
          <w:tcPr>
            <w:tcW w:w="0" w:type="auto"/>
            <w:hideMark/>
          </w:tcPr>
          <w:p w:rsidR="0056406A" w:rsidRPr="00C90E0E" w:rsidRDefault="0056406A" w:rsidP="00992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Church (affiliation)</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Material</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Style of architecture</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Owner/Affiliated Persons</w:t>
            </w:r>
          </w:p>
        </w:tc>
        <w:tc>
          <w:tcPr>
            <w:tcW w:w="0" w:type="auto"/>
            <w:hideMark/>
          </w:tcPr>
          <w:p w:rsidR="0056406A" w:rsidRPr="00C90E0E" w:rsidRDefault="0056406A" w:rsidP="00992CE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Damage/Cracks</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Condition of the Bell / Tower</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History</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Outside of Tower (clock/art)</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Arrangement/Number of bells</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Years monitored</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Skid marks from clapper</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Arches/Windows in Tower</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r>
      <w:tr w:rsidR="0056406A" w:rsidRPr="00C90E0E" w:rsidTr="00992CE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6406A" w:rsidRPr="00C90E0E" w:rsidRDefault="0056406A" w:rsidP="00992CEE">
            <w:pPr>
              <w:spacing w:line="0" w:lineRule="atLeast"/>
              <w:rPr>
                <w:rFonts w:ascii="Times New Roman" w:hAnsi="Times New Roman" w:cs="Times New Roman"/>
                <w:sz w:val="24"/>
                <w:szCs w:val="24"/>
              </w:rPr>
            </w:pPr>
            <w:r w:rsidRPr="00C90E0E">
              <w:rPr>
                <w:rFonts w:ascii="Times New Roman" w:hAnsi="Times New Roman" w:cs="Times New Roman"/>
                <w:color w:val="000000"/>
                <w:sz w:val="24"/>
                <w:szCs w:val="24"/>
              </w:rPr>
              <w:t>Tower Danger</w:t>
            </w:r>
          </w:p>
        </w:tc>
        <w:tc>
          <w:tcPr>
            <w:tcW w:w="0" w:type="auto"/>
            <w:hideMark/>
          </w:tcPr>
          <w:p w:rsidR="0056406A" w:rsidRPr="00C90E0E" w:rsidRDefault="0056406A" w:rsidP="00992CEE">
            <w:pPr>
              <w:pStyle w:val="NormalWeb"/>
              <w:spacing w:before="0" w:beforeAutospacing="0" w:after="0" w:afterAutospacing="0" w:line="0" w:lineRule="atLeas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90E0E">
              <w:rPr>
                <w:rFonts w:ascii="Times New Roman" w:hAnsi="Times New Roman" w:cs="Times New Roman"/>
                <w:color w:val="000000"/>
                <w:sz w:val="24"/>
              </w:rPr>
              <w:t>X</w:t>
            </w:r>
          </w:p>
        </w:tc>
        <w:tc>
          <w:tcPr>
            <w:tcW w:w="0" w:type="auto"/>
            <w:hideMark/>
          </w:tcPr>
          <w:p w:rsidR="0056406A" w:rsidRPr="00C90E0E" w:rsidRDefault="0056406A" w:rsidP="00992CE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6406A" w:rsidRPr="00C90E0E" w:rsidRDefault="0056406A" w:rsidP="00E64FA2">
      <w:pPr>
        <w:spacing w:after="0"/>
        <w:rPr>
          <w:rFonts w:ascii="Times New Roman" w:hAnsi="Times New Roman" w:cs="Times New Roman"/>
          <w:color w:val="000000"/>
          <w:sz w:val="24"/>
          <w:szCs w:val="24"/>
        </w:rPr>
      </w:pPr>
      <w:r w:rsidRPr="00C90E0E">
        <w:rPr>
          <w:rFonts w:ascii="Times New Roman" w:hAnsi="Times New Roman" w:cs="Times New Roman"/>
          <w:color w:val="000000"/>
          <w:sz w:val="24"/>
          <w:szCs w:val="24"/>
        </w:rPr>
        <w:br/>
        <w:t>Table 3: List of data collected by past projects compared to data we wish to obtain</w:t>
      </w:r>
      <w:r w:rsidRPr="00C90E0E">
        <w:rPr>
          <w:rFonts w:ascii="Times New Roman" w:hAnsi="Times New Roman" w:cs="Times New Roman"/>
          <w:color w:val="000000"/>
          <w:sz w:val="24"/>
          <w:szCs w:val="24"/>
        </w:rPr>
        <w:br/>
      </w:r>
      <w:r w:rsidRPr="00C90E0E">
        <w:rPr>
          <w:rFonts w:ascii="Times New Roman" w:hAnsi="Times New Roman" w:cs="Times New Roman"/>
          <w:color w:val="000000"/>
          <w:sz w:val="24"/>
          <w:szCs w:val="24"/>
        </w:rPr>
        <w:br/>
      </w:r>
      <w:r w:rsidRPr="00C90E0E">
        <w:rPr>
          <w:rStyle w:val="apple-tab-span"/>
          <w:rFonts w:ascii="Times New Roman" w:hAnsi="Times New Roman" w:cs="Times New Roman"/>
          <w:sz w:val="24"/>
          <w:szCs w:val="24"/>
        </w:rPr>
        <w:tab/>
      </w:r>
      <w:r w:rsidRPr="00C90E0E">
        <w:rPr>
          <w:rFonts w:ascii="Times New Roman" w:hAnsi="Times New Roman" w:cs="Times New Roman"/>
          <w:color w:val="000000"/>
          <w:sz w:val="24"/>
          <w:szCs w:val="24"/>
        </w:rPr>
        <w:t>In order to make the most of our visit, we divided up the many tasks that needed to be completed once inside the tower.  Also, having the same person perform the same tasks every time provides consistent data throughout the towers.  Janelle, whose camera was the best at taking close-up pictures, was responsible for chalking and taking pictures of the inscriptions and decorations on each bell as well as the entire bell.  She also filled out the General Bells and Frame Data Sheet.  </w:t>
      </w:r>
      <w:proofErr w:type="spellStart"/>
      <w:r w:rsidRPr="00C90E0E">
        <w:rPr>
          <w:rFonts w:ascii="Times New Roman" w:hAnsi="Times New Roman" w:cs="Times New Roman"/>
          <w:color w:val="000000"/>
          <w:sz w:val="24"/>
          <w:szCs w:val="24"/>
        </w:rPr>
        <w:t>Dani’s</w:t>
      </w:r>
      <w:proofErr w:type="spellEnd"/>
      <w:r w:rsidRPr="00C90E0E">
        <w:rPr>
          <w:rFonts w:ascii="Times New Roman" w:hAnsi="Times New Roman" w:cs="Times New Roman"/>
          <w:color w:val="000000"/>
          <w:sz w:val="24"/>
          <w:szCs w:val="24"/>
        </w:rPr>
        <w:t xml:space="preserve"> camera was the best at taking long distance photographs, so she was in charge of taking pictures of other bell towers as well as the facade and exterior of the tower.  Because she was most familiar with the sound recording equipment, she recorded the sounds of the bells. </w:t>
      </w:r>
      <w:proofErr w:type="spellStart"/>
      <w:r w:rsidRPr="00C90E0E">
        <w:rPr>
          <w:rFonts w:ascii="Times New Roman" w:hAnsi="Times New Roman" w:cs="Times New Roman"/>
          <w:color w:val="000000"/>
          <w:sz w:val="24"/>
          <w:szCs w:val="24"/>
        </w:rPr>
        <w:t>Dani</w:t>
      </w:r>
      <w:proofErr w:type="spellEnd"/>
      <w:r w:rsidRPr="00C90E0E">
        <w:rPr>
          <w:rFonts w:ascii="Times New Roman" w:hAnsi="Times New Roman" w:cs="Times New Roman"/>
          <w:color w:val="000000"/>
          <w:sz w:val="24"/>
          <w:szCs w:val="24"/>
        </w:rPr>
        <w:t xml:space="preserve"> also filled out the Technical Bells Data Sheet and took bell measurements with </w:t>
      </w:r>
      <w:proofErr w:type="spellStart"/>
      <w:r w:rsidRPr="00C90E0E">
        <w:rPr>
          <w:rFonts w:ascii="Times New Roman" w:hAnsi="Times New Roman" w:cs="Times New Roman"/>
          <w:color w:val="000000"/>
          <w:sz w:val="24"/>
          <w:szCs w:val="24"/>
        </w:rPr>
        <w:t>Madalyn</w:t>
      </w:r>
      <w:proofErr w:type="spellEnd"/>
      <w:r w:rsidRPr="00C90E0E">
        <w:rPr>
          <w:rFonts w:ascii="Times New Roman" w:hAnsi="Times New Roman" w:cs="Times New Roman"/>
          <w:color w:val="000000"/>
          <w:sz w:val="24"/>
          <w:szCs w:val="24"/>
        </w:rPr>
        <w:t xml:space="preserve">. Rick was most familiar with the video recording equipment so was responsible for taking video of the bells ringing and of the view from the tower. He was also </w:t>
      </w:r>
      <w:r w:rsidRPr="00C90E0E">
        <w:rPr>
          <w:rFonts w:ascii="Times New Roman" w:hAnsi="Times New Roman" w:cs="Times New Roman"/>
          <w:color w:val="000000"/>
          <w:sz w:val="24"/>
          <w:szCs w:val="24"/>
        </w:rPr>
        <w:lastRenderedPageBreak/>
        <w:t xml:space="preserve">responsible for the three Internal Bell Tower Data Sheets. Since </w:t>
      </w:r>
      <w:proofErr w:type="spellStart"/>
      <w:r w:rsidRPr="00C90E0E">
        <w:rPr>
          <w:rFonts w:ascii="Times New Roman" w:hAnsi="Times New Roman" w:cs="Times New Roman"/>
          <w:color w:val="000000"/>
          <w:sz w:val="24"/>
          <w:szCs w:val="24"/>
        </w:rPr>
        <w:t>Madalyn</w:t>
      </w:r>
      <w:proofErr w:type="spellEnd"/>
      <w:r w:rsidRPr="00C90E0E">
        <w:rPr>
          <w:rFonts w:ascii="Times New Roman" w:hAnsi="Times New Roman" w:cs="Times New Roman"/>
          <w:color w:val="000000"/>
          <w:sz w:val="24"/>
          <w:szCs w:val="24"/>
        </w:rPr>
        <w:t xml:space="preserve"> had an accurate compass, she was responsible for taking the bearing of the front wall. She also counted the steps between each landing, took bell measurements with </w:t>
      </w:r>
      <w:proofErr w:type="spellStart"/>
      <w:r w:rsidRPr="00C90E0E">
        <w:rPr>
          <w:rFonts w:ascii="Times New Roman" w:hAnsi="Times New Roman" w:cs="Times New Roman"/>
          <w:color w:val="000000"/>
          <w:sz w:val="24"/>
          <w:szCs w:val="24"/>
        </w:rPr>
        <w:t>Dani</w:t>
      </w:r>
      <w:proofErr w:type="spellEnd"/>
      <w:r w:rsidRPr="00C90E0E">
        <w:rPr>
          <w:rFonts w:ascii="Times New Roman" w:hAnsi="Times New Roman" w:cs="Times New Roman"/>
          <w:color w:val="000000"/>
          <w:sz w:val="24"/>
          <w:szCs w:val="24"/>
        </w:rPr>
        <w:t>, and filled out the Bells Inscriptions and Decorations Data Sheet. Whichever team member finished first was then responsible for the External Bell Tower Data Sheet. This person varied depending on how long each task took in a particular tower.</w:t>
      </w:r>
    </w:p>
    <w:p w:rsidR="0056406A" w:rsidRPr="00C90E0E" w:rsidRDefault="0056406A" w:rsidP="00E64FA2">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After identifying which bell towers had little to no data from past IQP projects, we set out to remedy this knowledge gap. Many of the towers remained inaccessible despite our best efforts to gain access to them. However, we were able to collect data on many of the bells and bell towers during our time in Venice.</w:t>
      </w:r>
      <w:r w:rsidR="00DA5A44">
        <w:rPr>
          <w:rFonts w:ascii="Times New Roman" w:hAnsi="Times New Roman" w:cs="Times New Roman"/>
          <w:color w:val="000000"/>
          <w:sz w:val="24"/>
        </w:rPr>
        <w:t xml:space="preserve"> </w:t>
      </w:r>
      <w:r w:rsidR="00DA5A44" w:rsidRPr="009014D6">
        <w:rPr>
          <w:rFonts w:ascii="Times New Roman" w:hAnsi="Times New Roman" w:cs="Times New Roman"/>
          <w:sz w:val="24"/>
        </w:rPr>
        <w:t xml:space="preserve">The two most critical tools used in updating the data were the Tascam audio recorder and the </w:t>
      </w:r>
      <w:proofErr w:type="spellStart"/>
      <w:r w:rsidR="00DA5A44" w:rsidRPr="009014D6">
        <w:rPr>
          <w:rFonts w:ascii="Times New Roman" w:hAnsi="Times New Roman" w:cs="Times New Roman"/>
          <w:sz w:val="24"/>
        </w:rPr>
        <w:t>GoPro</w:t>
      </w:r>
      <w:proofErr w:type="spellEnd"/>
      <w:r w:rsidR="00DA5A44" w:rsidRPr="009014D6">
        <w:rPr>
          <w:rFonts w:ascii="Times New Roman" w:hAnsi="Times New Roman" w:cs="Times New Roman"/>
          <w:sz w:val="24"/>
        </w:rPr>
        <w:t xml:space="preserve"> video recorder. Over the course of our project, we </w:t>
      </w:r>
      <w:commentRangeStart w:id="30"/>
      <w:r w:rsidR="00DA5A44" w:rsidRPr="009014D6">
        <w:rPr>
          <w:rFonts w:ascii="Times New Roman" w:hAnsi="Times New Roman" w:cs="Times New Roman"/>
          <w:sz w:val="24"/>
        </w:rPr>
        <w:t>acquired # audio recordings, # video recordings, as well as # photos</w:t>
      </w:r>
      <w:commentRangeEnd w:id="30"/>
      <w:r w:rsidR="00650FA5">
        <w:rPr>
          <w:rStyle w:val="CommentReference"/>
        </w:rPr>
        <w:commentReference w:id="30"/>
      </w:r>
      <w:r w:rsidR="00DA5A44" w:rsidRPr="009014D6">
        <w:rPr>
          <w:rFonts w:ascii="Times New Roman" w:hAnsi="Times New Roman" w:cs="Times New Roman"/>
          <w:sz w:val="24"/>
        </w:rPr>
        <w:t xml:space="preserve">. We visited </w:t>
      </w:r>
      <w:r w:rsidR="00DA5A44">
        <w:rPr>
          <w:rFonts w:ascii="Times New Roman" w:hAnsi="Times New Roman" w:cs="Times New Roman"/>
          <w:sz w:val="24"/>
        </w:rPr>
        <w:t>five</w:t>
      </w:r>
      <w:r w:rsidR="00DA5A44" w:rsidRPr="009014D6">
        <w:rPr>
          <w:rFonts w:ascii="Times New Roman" w:hAnsi="Times New Roman" w:cs="Times New Roman"/>
          <w:sz w:val="24"/>
        </w:rPr>
        <w:t xml:space="preserve"> towers,</w:t>
      </w:r>
      <w:r w:rsidR="00DA5A44">
        <w:rPr>
          <w:rFonts w:ascii="Times New Roman" w:hAnsi="Times New Roman" w:cs="Times New Roman"/>
          <w:sz w:val="24"/>
        </w:rPr>
        <w:t xml:space="preserve"> Saint </w:t>
      </w:r>
      <w:proofErr w:type="spellStart"/>
      <w:r w:rsidR="00DA5A44">
        <w:rPr>
          <w:rFonts w:ascii="Times New Roman" w:hAnsi="Times New Roman" w:cs="Times New Roman"/>
          <w:sz w:val="24"/>
        </w:rPr>
        <w:t>Aponal</w:t>
      </w:r>
      <w:proofErr w:type="spellEnd"/>
      <w:r w:rsidR="00DA5A44">
        <w:rPr>
          <w:rFonts w:ascii="Times New Roman" w:hAnsi="Times New Roman" w:cs="Times New Roman"/>
          <w:sz w:val="24"/>
        </w:rPr>
        <w:t xml:space="preserve">, </w:t>
      </w:r>
      <w:proofErr w:type="spellStart"/>
      <w:r w:rsidR="00DA5A44">
        <w:rPr>
          <w:rFonts w:ascii="Times New Roman" w:hAnsi="Times New Roman" w:cs="Times New Roman"/>
          <w:sz w:val="24"/>
        </w:rPr>
        <w:t>Torcello</w:t>
      </w:r>
      <w:proofErr w:type="spellEnd"/>
      <w:r w:rsidR="00DA5A44">
        <w:rPr>
          <w:rFonts w:ascii="Times New Roman" w:hAnsi="Times New Roman" w:cs="Times New Roman"/>
          <w:sz w:val="24"/>
        </w:rPr>
        <w:t xml:space="preserve">, San </w:t>
      </w:r>
      <w:proofErr w:type="spellStart"/>
      <w:r w:rsidR="00DA5A44">
        <w:rPr>
          <w:rFonts w:ascii="Times New Roman" w:hAnsi="Times New Roman" w:cs="Times New Roman"/>
          <w:sz w:val="24"/>
        </w:rPr>
        <w:t>Giobbe</w:t>
      </w:r>
      <w:proofErr w:type="spellEnd"/>
      <w:r w:rsidR="00DA5A44">
        <w:rPr>
          <w:rFonts w:ascii="Times New Roman" w:hAnsi="Times New Roman" w:cs="Times New Roman"/>
          <w:sz w:val="24"/>
        </w:rPr>
        <w:t>, San Giorgio, and San Marco.</w:t>
      </w:r>
      <w:r w:rsidR="00DA5A44" w:rsidRPr="009014D6">
        <w:rPr>
          <w:rFonts w:ascii="Times New Roman" w:hAnsi="Times New Roman" w:cs="Times New Roman"/>
          <w:sz w:val="24"/>
        </w:rPr>
        <w:t xml:space="preserve"> Saint </w:t>
      </w:r>
      <w:proofErr w:type="spellStart"/>
      <w:r w:rsidR="00DA5A44" w:rsidRPr="009014D6">
        <w:rPr>
          <w:rFonts w:ascii="Times New Roman" w:hAnsi="Times New Roman" w:cs="Times New Roman"/>
          <w:sz w:val="24"/>
        </w:rPr>
        <w:t>Apon</w:t>
      </w:r>
      <w:r w:rsidR="00DA5A44">
        <w:rPr>
          <w:rFonts w:ascii="Times New Roman" w:hAnsi="Times New Roman" w:cs="Times New Roman"/>
          <w:sz w:val="24"/>
        </w:rPr>
        <w:t>al</w:t>
      </w:r>
      <w:proofErr w:type="spellEnd"/>
      <w:r w:rsidR="00DA5A44">
        <w:rPr>
          <w:rFonts w:ascii="Times New Roman" w:hAnsi="Times New Roman" w:cs="Times New Roman"/>
          <w:sz w:val="24"/>
        </w:rPr>
        <w:t xml:space="preserve"> had not yet been visited and, although the others had been visited full sets of data had not been collected on each using our new update technology</w:t>
      </w:r>
      <w:r w:rsidR="00DA5A44" w:rsidRPr="009014D6">
        <w:rPr>
          <w:rFonts w:ascii="Times New Roman" w:hAnsi="Times New Roman" w:cs="Times New Roman"/>
          <w:sz w:val="24"/>
        </w:rPr>
        <w:t>.</w:t>
      </w:r>
    </w:p>
    <w:p w:rsidR="0056406A" w:rsidRPr="00C90E0E" w:rsidRDefault="00D91890" w:rsidP="00C90E0E">
      <w:pPr>
        <w:pStyle w:val="Heading3"/>
      </w:pPr>
      <w:bookmarkStart w:id="31" w:name="_Toc342920973"/>
      <w:r>
        <w:t>3.2.1 Video C</w:t>
      </w:r>
      <w:r w:rsidR="0056406A" w:rsidRPr="00C90E0E">
        <w:t>apture</w:t>
      </w:r>
      <w:bookmarkEnd w:id="31"/>
    </w:p>
    <w:p w:rsidR="0056406A" w:rsidRPr="00C90E0E"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To capture video from the top of the tower, we used a </w:t>
      </w:r>
      <w:proofErr w:type="spellStart"/>
      <w:r w:rsidRPr="00C90E0E">
        <w:rPr>
          <w:rFonts w:ascii="Times New Roman" w:hAnsi="Times New Roman" w:cs="Times New Roman"/>
          <w:color w:val="000000"/>
          <w:sz w:val="24"/>
        </w:rPr>
        <w:t>GoPro</w:t>
      </w:r>
      <w:proofErr w:type="spellEnd"/>
      <w:r w:rsidRPr="00C90E0E">
        <w:rPr>
          <w:rFonts w:ascii="Times New Roman" w:hAnsi="Times New Roman" w:cs="Times New Roman"/>
          <w:color w:val="000000"/>
          <w:sz w:val="24"/>
        </w:rPr>
        <w:t xml:space="preserve"> video camera. We began with the camera pointing north and panned clockwise until reaching north again. This gave us a 360° view from the top of the towers we visited.</w:t>
      </w:r>
      <w:r w:rsidR="00372ADE">
        <w:rPr>
          <w:rFonts w:ascii="Times New Roman" w:hAnsi="Times New Roman" w:cs="Times New Roman"/>
          <w:color w:val="000000"/>
          <w:sz w:val="24"/>
        </w:rPr>
        <w:t xml:space="preserve"> We also used the camera to pan around each of the bells so we would have a unique view of the bell from every angle. </w:t>
      </w:r>
      <w:r w:rsidR="006D526C">
        <w:rPr>
          <w:rFonts w:ascii="Times New Roman" w:hAnsi="Times New Roman" w:cs="Times New Roman"/>
          <w:color w:val="000000"/>
          <w:sz w:val="24"/>
        </w:rPr>
        <w:t>I</w:t>
      </w:r>
      <w:r w:rsidR="00372ADE">
        <w:rPr>
          <w:rFonts w:ascii="Times New Roman" w:hAnsi="Times New Roman" w:cs="Times New Roman"/>
          <w:color w:val="000000"/>
          <w:sz w:val="24"/>
        </w:rPr>
        <w:t xml:space="preserve">f there happened to be a scheduled ringing of the bells while we were in the tower, we were able to </w:t>
      </w:r>
      <w:r w:rsidR="006D526C">
        <w:rPr>
          <w:rFonts w:ascii="Times New Roman" w:hAnsi="Times New Roman" w:cs="Times New Roman"/>
          <w:color w:val="000000"/>
          <w:sz w:val="24"/>
        </w:rPr>
        <w:t>film</w:t>
      </w:r>
      <w:r w:rsidR="00372ADE">
        <w:rPr>
          <w:rFonts w:ascii="Times New Roman" w:hAnsi="Times New Roman" w:cs="Times New Roman"/>
          <w:color w:val="000000"/>
          <w:sz w:val="24"/>
        </w:rPr>
        <w:t xml:space="preserve"> a bell or a f</w:t>
      </w:r>
      <w:r w:rsidR="006D526C">
        <w:rPr>
          <w:rFonts w:ascii="Times New Roman" w:hAnsi="Times New Roman" w:cs="Times New Roman"/>
          <w:color w:val="000000"/>
          <w:sz w:val="24"/>
        </w:rPr>
        <w:t>ew bells ringing automatically, either by wheel or hammer. Afterwards, we were able to edit some of these videos using simply windows movie maker to cut out any unnecessary images or sound that happened to be captured.</w:t>
      </w:r>
    </w:p>
    <w:p w:rsidR="0056406A" w:rsidRPr="00C90E0E" w:rsidRDefault="00D91890" w:rsidP="00C90E0E">
      <w:pPr>
        <w:pStyle w:val="Heading3"/>
      </w:pPr>
      <w:bookmarkStart w:id="32" w:name="_Toc342920974"/>
      <w:r>
        <w:t>3.2.2 Audio C</w:t>
      </w:r>
      <w:r w:rsidR="0056406A" w:rsidRPr="00C90E0E">
        <w:t>apture</w:t>
      </w:r>
      <w:bookmarkEnd w:id="32"/>
    </w:p>
    <w:p w:rsidR="0056406A" w:rsidRPr="00C90E0E" w:rsidRDefault="0056406A" w:rsidP="00705297">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While in Venice, we used a DR-40 Linear PCM Recorder</w:t>
      </w:r>
      <w:r w:rsidR="00922E85" w:rsidRPr="00C90E0E">
        <w:rPr>
          <w:rStyle w:val="FootnoteReference"/>
          <w:rFonts w:ascii="Times New Roman" w:hAnsi="Times New Roman" w:cs="Times New Roman"/>
          <w:color w:val="000000"/>
          <w:sz w:val="24"/>
        </w:rPr>
        <w:footnoteReference w:id="65"/>
      </w:r>
      <w:r w:rsidRPr="00C90E0E">
        <w:rPr>
          <w:rFonts w:ascii="Times New Roman" w:hAnsi="Times New Roman" w:cs="Times New Roman"/>
          <w:color w:val="000000"/>
          <w:sz w:val="24"/>
        </w:rPr>
        <w:t xml:space="preserve"> to capture audio of each of the bells ringing. This gave us the sound of all of the bells ringing in their usual pattern. We then used a program called Audacity to analyze the signal and identify the note that each bell tolls at.</w:t>
      </w:r>
      <w:r w:rsidR="00F7683E">
        <w:rPr>
          <w:rFonts w:ascii="Times New Roman" w:hAnsi="Times New Roman" w:cs="Times New Roman"/>
          <w:color w:val="000000"/>
          <w:sz w:val="24"/>
        </w:rPr>
        <w:t xml:space="preserve"> One can do this by zooming into the moment in the audio when the bell is first struck and highlighting that part. Then, we analyzed the plot spectrum of the highlighted section and retrieved the frequency at the highest peak in the spectrum.</w:t>
      </w:r>
      <w:r w:rsidR="00372ADE">
        <w:rPr>
          <w:rFonts w:ascii="Times New Roman" w:hAnsi="Times New Roman" w:cs="Times New Roman"/>
          <w:color w:val="000000"/>
          <w:sz w:val="24"/>
        </w:rPr>
        <w:t xml:space="preserve"> Using this frequency, one can look up the musical note that it correlates to. </w:t>
      </w:r>
      <w:r w:rsidRPr="00C90E0E">
        <w:rPr>
          <w:rFonts w:ascii="Times New Roman" w:hAnsi="Times New Roman" w:cs="Times New Roman"/>
          <w:color w:val="000000"/>
          <w:sz w:val="24"/>
        </w:rPr>
        <w:t xml:space="preserve"> In several cases, we were unable to record the sound of individual bells and instead recorded the sound of multiple bells in the tower ringing. </w:t>
      </w:r>
      <w:r w:rsidR="00372ADE">
        <w:rPr>
          <w:rFonts w:ascii="Times New Roman" w:hAnsi="Times New Roman" w:cs="Times New Roman"/>
          <w:color w:val="000000"/>
          <w:sz w:val="24"/>
        </w:rPr>
        <w:t xml:space="preserve">Using the audacity software, we were sometimes able to cut the audio track so only one bell would be rung. Another, positive aspect of the software is the noise removal tool which can be very helpful in removing wind, voices, or any other background noise from the sound clip. </w:t>
      </w:r>
    </w:p>
    <w:p w:rsidR="0056406A" w:rsidRPr="00C90E0E" w:rsidRDefault="00705297" w:rsidP="00C90E0E">
      <w:pPr>
        <w:pStyle w:val="Heading2"/>
      </w:pPr>
      <w:bookmarkStart w:id="33" w:name="_Toc342920975"/>
      <w:r w:rsidRPr="00C90E0E">
        <w:lastRenderedPageBreak/>
        <w:t>3.3</w:t>
      </w:r>
      <w:r w:rsidR="0056406A" w:rsidRPr="00C90E0E">
        <w:t xml:space="preserve"> </w:t>
      </w:r>
      <w:r w:rsidR="00D91890">
        <w:t>Distributing Collected Bell Data to the P</w:t>
      </w:r>
      <w:r w:rsidR="00C90E0E" w:rsidRPr="00C90E0E">
        <w:t>ublic</w:t>
      </w:r>
      <w:bookmarkEnd w:id="33"/>
    </w:p>
    <w:p w:rsidR="00C90E0E" w:rsidRPr="00225723" w:rsidRDefault="00225723" w:rsidP="00225723">
      <w:pPr>
        <w:ind w:firstLine="720"/>
        <w:rPr>
          <w:rFonts w:ascii="Times New Roman" w:hAnsi="Times New Roman" w:cs="Times New Roman"/>
          <w:sz w:val="24"/>
          <w:szCs w:val="24"/>
        </w:rPr>
      </w:pPr>
      <w:r w:rsidRPr="00AF644E">
        <w:rPr>
          <w:rFonts w:ascii="Times New Roman" w:hAnsi="Times New Roman" w:cs="Times New Roman"/>
          <w:sz w:val="24"/>
          <w:szCs w:val="24"/>
        </w:rPr>
        <w:t>One of the major goals we have accomplished in completing this project was to</w:t>
      </w:r>
      <w:r>
        <w:rPr>
          <w:rFonts w:ascii="Times New Roman" w:hAnsi="Times New Roman" w:cs="Times New Roman"/>
          <w:sz w:val="24"/>
          <w:szCs w:val="24"/>
        </w:rPr>
        <w:t xml:space="preserve"> begin to</w:t>
      </w:r>
      <w:r w:rsidRPr="00AF644E">
        <w:rPr>
          <w:rFonts w:ascii="Times New Roman" w:hAnsi="Times New Roman" w:cs="Times New Roman"/>
          <w:sz w:val="24"/>
          <w:szCs w:val="24"/>
        </w:rPr>
        <w:t xml:space="preserve"> make all the data on bell towers in Venice that both our project and previous projects have collected available to the public. No group before us has been able to do this. We have </w:t>
      </w:r>
      <w:r>
        <w:rPr>
          <w:rFonts w:ascii="Times New Roman" w:hAnsi="Times New Roman" w:cs="Times New Roman"/>
          <w:sz w:val="24"/>
          <w:szCs w:val="24"/>
        </w:rPr>
        <w:t>two</w:t>
      </w:r>
      <w:r w:rsidRPr="00AF644E">
        <w:rPr>
          <w:rFonts w:ascii="Times New Roman" w:hAnsi="Times New Roman" w:cs="Times New Roman"/>
          <w:sz w:val="24"/>
          <w:szCs w:val="24"/>
        </w:rPr>
        <w:t xml:space="preserve"> outlets for users to view our data: </w:t>
      </w:r>
      <w:proofErr w:type="spellStart"/>
      <w:r w:rsidRPr="00AF644E">
        <w:rPr>
          <w:rFonts w:ascii="Times New Roman" w:hAnsi="Times New Roman" w:cs="Times New Roman"/>
          <w:sz w:val="24"/>
          <w:szCs w:val="24"/>
        </w:rPr>
        <w:t>Venipedia</w:t>
      </w:r>
      <w:proofErr w:type="spellEnd"/>
      <w:r>
        <w:rPr>
          <w:rFonts w:ascii="Times New Roman" w:hAnsi="Times New Roman" w:cs="Times New Roman"/>
          <w:sz w:val="24"/>
          <w:szCs w:val="24"/>
        </w:rPr>
        <w:t xml:space="preserve"> </w:t>
      </w:r>
      <w:r w:rsidRPr="00AF644E">
        <w:rPr>
          <w:rFonts w:ascii="Times New Roman" w:hAnsi="Times New Roman" w:cs="Times New Roman"/>
          <w:sz w:val="24"/>
          <w:szCs w:val="24"/>
        </w:rPr>
        <w:t xml:space="preserve">and the Venice Bells Website. </w:t>
      </w:r>
      <w:r w:rsidR="000E3763">
        <w:rPr>
          <w:rFonts w:ascii="Times New Roman" w:hAnsi="Times New Roman" w:cs="Times New Roman"/>
          <w:color w:val="000000"/>
          <w:sz w:val="24"/>
        </w:rPr>
        <w:t xml:space="preserve">We contributed to </w:t>
      </w:r>
      <w:proofErr w:type="spellStart"/>
      <w:r w:rsidR="000E3763">
        <w:rPr>
          <w:rFonts w:ascii="Times New Roman" w:hAnsi="Times New Roman" w:cs="Times New Roman"/>
          <w:color w:val="000000"/>
          <w:sz w:val="24"/>
        </w:rPr>
        <w:t>Venipedia</w:t>
      </w:r>
      <w:proofErr w:type="spellEnd"/>
      <w:r w:rsidR="000E3763">
        <w:rPr>
          <w:rFonts w:ascii="Times New Roman" w:hAnsi="Times New Roman" w:cs="Times New Roman"/>
          <w:color w:val="000000"/>
          <w:sz w:val="24"/>
        </w:rPr>
        <w:t xml:space="preserve">, the </w:t>
      </w:r>
      <w:r w:rsidR="00A6142A">
        <w:rPr>
          <w:rFonts w:ascii="Times New Roman" w:hAnsi="Times New Roman" w:cs="Times New Roman"/>
          <w:color w:val="000000"/>
          <w:sz w:val="24"/>
        </w:rPr>
        <w:t>wiki resource</w:t>
      </w:r>
      <w:r w:rsidR="000E3763">
        <w:rPr>
          <w:rFonts w:ascii="Times New Roman" w:hAnsi="Times New Roman" w:cs="Times New Roman"/>
          <w:color w:val="000000"/>
          <w:sz w:val="24"/>
        </w:rPr>
        <w:t xml:space="preserve"> supported by the Venice Project Center</w:t>
      </w:r>
      <w:r>
        <w:rPr>
          <w:rFonts w:ascii="Times New Roman" w:hAnsi="Times New Roman" w:cs="Times New Roman"/>
          <w:color w:val="000000"/>
          <w:sz w:val="24"/>
        </w:rPr>
        <w:t>, by making 3 different types of pages to give the user a comprehensive understanding of the bells of Venice</w:t>
      </w:r>
      <w:r w:rsidR="00E76658">
        <w:rPr>
          <w:rFonts w:ascii="Times New Roman" w:hAnsi="Times New Roman" w:cs="Times New Roman"/>
          <w:color w:val="000000"/>
          <w:sz w:val="24"/>
        </w:rPr>
        <w:t>. Also, we</w:t>
      </w:r>
      <w:r w:rsidR="000E3763">
        <w:rPr>
          <w:rFonts w:ascii="Times New Roman" w:hAnsi="Times New Roman" w:cs="Times New Roman"/>
          <w:color w:val="000000"/>
          <w:sz w:val="24"/>
        </w:rPr>
        <w:t xml:space="preserve"> created a website specifically for our project</w:t>
      </w:r>
      <w:r w:rsidR="00B95895">
        <w:rPr>
          <w:rFonts w:ascii="Times New Roman" w:hAnsi="Times New Roman" w:cs="Times New Roman"/>
          <w:color w:val="000000"/>
          <w:sz w:val="24"/>
        </w:rPr>
        <w:t xml:space="preserve"> </w:t>
      </w:r>
      <w:r>
        <w:rPr>
          <w:rFonts w:ascii="Times New Roman" w:hAnsi="Times New Roman" w:cs="Times New Roman"/>
          <w:color w:val="000000"/>
          <w:sz w:val="24"/>
        </w:rPr>
        <w:t>that provides</w:t>
      </w:r>
      <w:r w:rsidR="000E3763">
        <w:rPr>
          <w:rFonts w:ascii="Times New Roman" w:hAnsi="Times New Roman" w:cs="Times New Roman"/>
          <w:color w:val="000000"/>
          <w:sz w:val="24"/>
        </w:rPr>
        <w:t xml:space="preserve"> additional information, as well as interactive maps and applications. </w:t>
      </w:r>
      <w:r w:rsidRPr="00AF644E">
        <w:rPr>
          <w:rFonts w:ascii="Times New Roman" w:hAnsi="Times New Roman" w:cs="Times New Roman"/>
          <w:sz w:val="24"/>
          <w:szCs w:val="24"/>
        </w:rPr>
        <w:t>These each provide information, maps, and media to anyone interested.</w:t>
      </w:r>
    </w:p>
    <w:p w:rsidR="00C90E0E" w:rsidRPr="00C90E0E" w:rsidRDefault="00E76658" w:rsidP="00C90E0E">
      <w:pPr>
        <w:pStyle w:val="Heading3"/>
      </w:pPr>
      <w:bookmarkStart w:id="34" w:name="_Toc342920976"/>
      <w:r>
        <w:t>3.3</w:t>
      </w:r>
      <w:r w:rsidR="00C90E0E" w:rsidRPr="00C90E0E">
        <w:t xml:space="preserve">.1 </w:t>
      </w:r>
      <w:proofErr w:type="spellStart"/>
      <w:r w:rsidR="00C90E0E" w:rsidRPr="00C90E0E">
        <w:t>Venipedia</w:t>
      </w:r>
      <w:bookmarkEnd w:id="34"/>
      <w:proofErr w:type="spellEnd"/>
    </w:p>
    <w:p w:rsidR="00C90E0E" w:rsidRPr="00C90E0E" w:rsidRDefault="00C90E0E" w:rsidP="00C90E0E">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When the information in Table 3 was collected, it was incorporated into the </w:t>
      </w:r>
      <w:proofErr w:type="spellStart"/>
      <w:r w:rsidRPr="00C90E0E">
        <w:rPr>
          <w:rFonts w:ascii="Times New Roman" w:hAnsi="Times New Roman" w:cs="Times New Roman"/>
          <w:color w:val="000000"/>
          <w:sz w:val="24"/>
        </w:rPr>
        <w:t>Venipedia</w:t>
      </w:r>
      <w:proofErr w:type="spellEnd"/>
      <w:r w:rsidRPr="00C90E0E">
        <w:rPr>
          <w:rFonts w:ascii="Times New Roman" w:hAnsi="Times New Roman" w:cs="Times New Roman"/>
          <w:color w:val="000000"/>
          <w:sz w:val="24"/>
        </w:rPr>
        <w:t xml:space="preserve"> </w:t>
      </w:r>
      <w:r w:rsidR="00B95895">
        <w:rPr>
          <w:rFonts w:ascii="Times New Roman" w:hAnsi="Times New Roman" w:cs="Times New Roman"/>
          <w:color w:val="000000"/>
          <w:sz w:val="24"/>
        </w:rPr>
        <w:t>web</w:t>
      </w:r>
      <w:r w:rsidRPr="00C90E0E">
        <w:rPr>
          <w:rFonts w:ascii="Times New Roman" w:hAnsi="Times New Roman" w:cs="Times New Roman"/>
          <w:color w:val="000000"/>
          <w:sz w:val="24"/>
        </w:rPr>
        <w:t xml:space="preserve">site, where new pages were created.  With the guidance of the </w:t>
      </w:r>
      <w:proofErr w:type="spellStart"/>
      <w:r w:rsidRPr="00C90E0E">
        <w:rPr>
          <w:rFonts w:ascii="Times New Roman" w:hAnsi="Times New Roman" w:cs="Times New Roman"/>
          <w:color w:val="000000"/>
          <w:sz w:val="24"/>
        </w:rPr>
        <w:t>Venipedia</w:t>
      </w:r>
      <w:proofErr w:type="spellEnd"/>
      <w:r w:rsidRPr="00C90E0E">
        <w:rPr>
          <w:rFonts w:ascii="Times New Roman" w:hAnsi="Times New Roman" w:cs="Times New Roman"/>
          <w:color w:val="000000"/>
          <w:sz w:val="24"/>
        </w:rPr>
        <w:t xml:space="preserve"> team we developed several types of </w:t>
      </w:r>
      <w:proofErr w:type="spellStart"/>
      <w:r w:rsidRPr="00C90E0E">
        <w:rPr>
          <w:rFonts w:ascii="Times New Roman" w:hAnsi="Times New Roman" w:cs="Times New Roman"/>
          <w:color w:val="000000"/>
          <w:sz w:val="24"/>
        </w:rPr>
        <w:t>wikipages</w:t>
      </w:r>
      <w:proofErr w:type="spellEnd"/>
      <w:r w:rsidRPr="00C90E0E">
        <w:rPr>
          <w:rFonts w:ascii="Times New Roman" w:hAnsi="Times New Roman" w:cs="Times New Roman"/>
          <w:color w:val="000000"/>
          <w:sz w:val="24"/>
        </w:rPr>
        <w:t xml:space="preserve">: Bell Towers </w:t>
      </w:r>
      <w:r w:rsidR="009F0ED5">
        <w:rPr>
          <w:rFonts w:ascii="Times New Roman" w:hAnsi="Times New Roman" w:cs="Times New Roman"/>
          <w:color w:val="000000"/>
          <w:sz w:val="24"/>
        </w:rPr>
        <w:t>(plural), Bell Tower (singular</w:t>
      </w:r>
      <w:r w:rsidRPr="00C90E0E">
        <w:rPr>
          <w:rFonts w:ascii="Times New Roman" w:hAnsi="Times New Roman" w:cs="Times New Roman"/>
          <w:color w:val="000000"/>
          <w:sz w:val="24"/>
        </w:rPr>
        <w:t xml:space="preserve">), </w:t>
      </w:r>
      <w:r w:rsidR="009F0ED5">
        <w:rPr>
          <w:rFonts w:ascii="Times New Roman" w:hAnsi="Times New Roman" w:cs="Times New Roman"/>
          <w:color w:val="000000"/>
          <w:sz w:val="24"/>
        </w:rPr>
        <w:t>Bells (plural), Bell (singular</w:t>
      </w:r>
      <w:r w:rsidRPr="00C90E0E">
        <w:rPr>
          <w:rFonts w:ascii="Times New Roman" w:hAnsi="Times New Roman" w:cs="Times New Roman"/>
          <w:color w:val="000000"/>
          <w:sz w:val="24"/>
        </w:rPr>
        <w:t>)</w:t>
      </w:r>
      <w:r w:rsidR="009F0ED5">
        <w:rPr>
          <w:rFonts w:ascii="Times New Roman" w:hAnsi="Times New Roman" w:cs="Times New Roman"/>
          <w:color w:val="000000"/>
          <w:sz w:val="24"/>
        </w:rPr>
        <w:t>, and individual pages for both the bell towers and the bells</w:t>
      </w:r>
      <w:r w:rsidRPr="00C90E0E">
        <w:rPr>
          <w:rFonts w:ascii="Times New Roman" w:hAnsi="Times New Roman" w:cs="Times New Roman"/>
          <w:color w:val="000000"/>
          <w:sz w:val="24"/>
        </w:rPr>
        <w:t>.  Each page serves the ultimate purpose of organizing all of our data in a public and logical way.</w:t>
      </w:r>
    </w:p>
    <w:p w:rsidR="00C90E0E" w:rsidRPr="00C90E0E" w:rsidRDefault="009F0ED5" w:rsidP="00C90E0E">
      <w:pPr>
        <w:pStyle w:val="NormalWeb"/>
        <w:spacing w:before="0" w:beforeAutospacing="0" w:after="0" w:afterAutospacing="0"/>
        <w:ind w:firstLine="720"/>
        <w:rPr>
          <w:rFonts w:ascii="Times New Roman" w:hAnsi="Times New Roman" w:cs="Times New Roman"/>
          <w:color w:val="000000"/>
          <w:sz w:val="24"/>
        </w:rPr>
      </w:pPr>
      <w:r>
        <w:rPr>
          <w:rFonts w:ascii="Times New Roman" w:hAnsi="Times New Roman" w:cs="Times New Roman"/>
          <w:color w:val="000000"/>
          <w:sz w:val="24"/>
        </w:rPr>
        <w:t xml:space="preserve">The plural pages give an overview of all of the bells or bell towers in Venice. These pages include statistical information such as how many there are, where they are located, and what condition they are in. They also include links to all of the individual pages discussed below. </w:t>
      </w:r>
      <w:r w:rsidR="00C90E0E" w:rsidRPr="00C90E0E">
        <w:rPr>
          <w:rFonts w:ascii="Times New Roman" w:hAnsi="Times New Roman" w:cs="Times New Roman"/>
          <w:color w:val="000000"/>
          <w:sz w:val="24"/>
        </w:rPr>
        <w:t xml:space="preserve">The </w:t>
      </w:r>
      <w:r>
        <w:rPr>
          <w:rFonts w:ascii="Times New Roman" w:hAnsi="Times New Roman" w:cs="Times New Roman"/>
          <w:color w:val="000000"/>
          <w:sz w:val="24"/>
        </w:rPr>
        <w:t>singular</w:t>
      </w:r>
      <w:r w:rsidR="00C90E0E" w:rsidRPr="00C90E0E">
        <w:rPr>
          <w:rFonts w:ascii="Times New Roman" w:hAnsi="Times New Roman" w:cs="Times New Roman"/>
          <w:color w:val="000000"/>
          <w:sz w:val="24"/>
        </w:rPr>
        <w:t xml:space="preserve"> pages refer to general information that can be said about </w:t>
      </w:r>
      <w:r>
        <w:rPr>
          <w:rFonts w:ascii="Times New Roman" w:hAnsi="Times New Roman" w:cs="Times New Roman"/>
          <w:color w:val="000000"/>
          <w:sz w:val="24"/>
        </w:rPr>
        <w:t xml:space="preserve">all of the </w:t>
      </w:r>
      <w:r w:rsidR="00C90E0E" w:rsidRPr="00C90E0E">
        <w:rPr>
          <w:rFonts w:ascii="Times New Roman" w:hAnsi="Times New Roman" w:cs="Times New Roman"/>
          <w:color w:val="000000"/>
          <w:sz w:val="24"/>
        </w:rPr>
        <w:t xml:space="preserve">bells </w:t>
      </w:r>
      <w:r>
        <w:rPr>
          <w:rFonts w:ascii="Times New Roman" w:hAnsi="Times New Roman" w:cs="Times New Roman"/>
          <w:color w:val="000000"/>
          <w:sz w:val="24"/>
        </w:rPr>
        <w:t>or</w:t>
      </w:r>
      <w:r w:rsidR="00C90E0E" w:rsidRPr="00C90E0E">
        <w:rPr>
          <w:rFonts w:ascii="Times New Roman" w:hAnsi="Times New Roman" w:cs="Times New Roman"/>
          <w:color w:val="000000"/>
          <w:sz w:val="24"/>
        </w:rPr>
        <w:t xml:space="preserve"> bell towers in Venice.  We based most of the information of the bell tower page on the existing page in </w:t>
      </w:r>
      <w:proofErr w:type="spellStart"/>
      <w:r w:rsidR="00C90E0E" w:rsidRPr="00C90E0E">
        <w:rPr>
          <w:rFonts w:ascii="Times New Roman" w:hAnsi="Times New Roman" w:cs="Times New Roman"/>
          <w:color w:val="000000"/>
          <w:sz w:val="24"/>
        </w:rPr>
        <w:t>Venipedia</w:t>
      </w:r>
      <w:proofErr w:type="spellEnd"/>
      <w:r w:rsidR="00C90E0E" w:rsidRPr="00C90E0E">
        <w:rPr>
          <w:rFonts w:ascii="Times New Roman" w:hAnsi="Times New Roman" w:cs="Times New Roman"/>
          <w:color w:val="000000"/>
          <w:sz w:val="24"/>
        </w:rPr>
        <w:t xml:space="preserve"> and drew heavily from the background chapter of this report.  Information on the two types of pages covers a general definition or overview about the two topics and their original purposes throughout history.  Interactive maps indicating all of the bells’ and bell towers’ locations in Venice will also be a component on both pages.</w:t>
      </w:r>
    </w:p>
    <w:p w:rsidR="00C90E0E" w:rsidRDefault="00C90E0E" w:rsidP="00C90E0E">
      <w:pPr>
        <w:rPr>
          <w:rFonts w:ascii="Times New Roman" w:hAnsi="Times New Roman" w:cs="Times New Roman"/>
          <w:color w:val="000000"/>
          <w:sz w:val="24"/>
          <w:szCs w:val="24"/>
        </w:rPr>
      </w:pPr>
      <w:r w:rsidRPr="00C90E0E">
        <w:rPr>
          <w:rFonts w:ascii="Times New Roman" w:hAnsi="Times New Roman" w:cs="Times New Roman"/>
          <w:color w:val="000000"/>
          <w:sz w:val="24"/>
          <w:szCs w:val="24"/>
        </w:rPr>
        <w:t>   </w:t>
      </w:r>
      <w:r w:rsidRPr="00C90E0E">
        <w:rPr>
          <w:rStyle w:val="apple-tab-span"/>
          <w:rFonts w:ascii="Times New Roman" w:hAnsi="Times New Roman" w:cs="Times New Roman"/>
          <w:sz w:val="24"/>
          <w:szCs w:val="24"/>
        </w:rPr>
        <w:tab/>
      </w:r>
      <w:r w:rsidRPr="00C90E0E">
        <w:rPr>
          <w:rFonts w:ascii="Times New Roman" w:hAnsi="Times New Roman" w:cs="Times New Roman"/>
          <w:color w:val="000000"/>
          <w:sz w:val="24"/>
          <w:szCs w:val="24"/>
        </w:rPr>
        <w:t>The individual pages cover, as suggested by their title, information about individual bells and bell towers.  Key information for each bell tower page includes age, architecture type, dimensions, rate of safety, accessibility to the public, video of the view at the top of the tower, location on a map of Venice, owner or persons in charge (either of bell tower or of the church), and pictures of the bell tower. For the individual bell pages pertinent data includes pitch of each bell, material used to cast the bell, picture of the bell, documentation of artwork or inscription on bell, manual or mechanical ringing, at what time of day it rings, and video and audio of the bell ringing.</w:t>
      </w:r>
      <w:r w:rsidRPr="00C90E0E">
        <w:rPr>
          <w:rFonts w:ascii="Times New Roman" w:hAnsi="Times New Roman" w:cs="Times New Roman"/>
          <w:color w:val="000000"/>
          <w:sz w:val="24"/>
          <w:szCs w:val="24"/>
        </w:rPr>
        <w:br/>
      </w:r>
      <w:commentRangeStart w:id="35"/>
      <w:r w:rsidRPr="00C90E0E">
        <w:rPr>
          <w:rFonts w:ascii="Times New Roman" w:hAnsi="Times New Roman" w:cs="Times New Roman"/>
          <w:color w:val="000000"/>
          <w:sz w:val="24"/>
          <w:szCs w:val="24"/>
        </w:rPr>
        <w:t>   </w:t>
      </w:r>
      <w:r w:rsidRPr="00C90E0E">
        <w:rPr>
          <w:rStyle w:val="apple-tab-span"/>
          <w:rFonts w:ascii="Times New Roman" w:hAnsi="Times New Roman" w:cs="Times New Roman"/>
          <w:sz w:val="24"/>
          <w:szCs w:val="24"/>
        </w:rPr>
        <w:tab/>
      </w:r>
      <w:r w:rsidRPr="00C90E0E">
        <w:rPr>
          <w:rFonts w:ascii="Times New Roman" w:hAnsi="Times New Roman" w:cs="Times New Roman"/>
          <w:color w:val="000000"/>
          <w:sz w:val="24"/>
          <w:szCs w:val="24"/>
        </w:rPr>
        <w:t xml:space="preserve">Links to other pages within the </w:t>
      </w:r>
      <w:proofErr w:type="spellStart"/>
      <w:r w:rsidRPr="00C90E0E">
        <w:rPr>
          <w:rFonts w:ascii="Times New Roman" w:hAnsi="Times New Roman" w:cs="Times New Roman"/>
          <w:color w:val="000000"/>
          <w:sz w:val="24"/>
          <w:szCs w:val="24"/>
        </w:rPr>
        <w:t>Venipedia</w:t>
      </w:r>
      <w:proofErr w:type="spellEnd"/>
      <w:r w:rsidRPr="00C90E0E">
        <w:rPr>
          <w:rFonts w:ascii="Times New Roman" w:hAnsi="Times New Roman" w:cs="Times New Roman"/>
          <w:color w:val="000000"/>
          <w:sz w:val="24"/>
          <w:szCs w:val="24"/>
        </w:rPr>
        <w:t xml:space="preserve"> site will have been incorporated appropriately on each page.  The individual bell pages include links to their corresponding bell tower page, and the individual bell tower pages include links to both the church they are affiliated with and the individual bell pages.  The plural pages for each category will link to all of the individual pages</w:t>
      </w:r>
      <w:commentRangeEnd w:id="35"/>
      <w:r w:rsidR="007F7529">
        <w:rPr>
          <w:rStyle w:val="CommentReference"/>
        </w:rPr>
        <w:commentReference w:id="35"/>
      </w:r>
      <w:r w:rsidRPr="00C90E0E">
        <w:rPr>
          <w:rFonts w:ascii="Times New Roman" w:hAnsi="Times New Roman" w:cs="Times New Roman"/>
          <w:color w:val="000000"/>
          <w:sz w:val="24"/>
          <w:szCs w:val="24"/>
        </w:rPr>
        <w:t>.</w:t>
      </w:r>
    </w:p>
    <w:p w:rsidR="00DA5A44" w:rsidRDefault="00DA5A44" w:rsidP="00DA5A44">
      <w:pPr>
        <w:spacing w:after="0"/>
        <w:ind w:firstLine="720"/>
        <w:rPr>
          <w:rFonts w:ascii="Times New Roman" w:hAnsi="Times New Roman" w:cs="Times New Roman"/>
          <w:sz w:val="24"/>
          <w:szCs w:val="24"/>
        </w:rPr>
      </w:pPr>
      <w:r w:rsidRPr="00AF644E">
        <w:rPr>
          <w:rFonts w:ascii="Times New Roman" w:hAnsi="Times New Roman" w:cs="Times New Roman"/>
          <w:sz w:val="24"/>
          <w:szCs w:val="24"/>
        </w:rPr>
        <w:lastRenderedPageBreak/>
        <w:t xml:space="preserve">Once we had organized all of the data on bells and bell towers, we created </w:t>
      </w:r>
      <w:proofErr w:type="spellStart"/>
      <w:r w:rsidRPr="00AF644E">
        <w:rPr>
          <w:rFonts w:ascii="Times New Roman" w:hAnsi="Times New Roman" w:cs="Times New Roman"/>
          <w:sz w:val="24"/>
          <w:szCs w:val="24"/>
        </w:rPr>
        <w:t>Venipedia</w:t>
      </w:r>
      <w:proofErr w:type="spellEnd"/>
      <w:r w:rsidRPr="00AF644E">
        <w:rPr>
          <w:rFonts w:ascii="Times New Roman" w:hAnsi="Times New Roman" w:cs="Times New Roman"/>
          <w:sz w:val="24"/>
          <w:szCs w:val="24"/>
        </w:rPr>
        <w:t xml:space="preserve"> pages to make it accessible to the public. The singular and plural pages for Bell(s) and Bell Tower(s) were created manually, as was the Bell Swinging page. The Bell and Bell Tower pages create an overview of a typical example of each. The two plural pages include statistical analyses of much of the bell and bell tower data. The Bell Swinging page was created using information from our background section. Originally, this was supposed to be a sub-section on the Bell page. However, it is information that could need to be accessed from multiple pages. Also, we have a lot of information on that subject and so decided to create a separate page for it. </w:t>
      </w:r>
    </w:p>
    <w:p w:rsidR="00DA5A44" w:rsidRPr="00AF644E" w:rsidRDefault="00DA5A44" w:rsidP="00DA5A44">
      <w:pPr>
        <w:spacing w:after="0"/>
        <w:ind w:firstLine="720"/>
        <w:rPr>
          <w:rFonts w:ascii="Times New Roman" w:hAnsi="Times New Roman" w:cs="Times New Roman"/>
          <w:sz w:val="24"/>
          <w:szCs w:val="24"/>
        </w:rPr>
      </w:pPr>
      <w:r w:rsidRPr="00AF644E">
        <w:rPr>
          <w:rFonts w:ascii="Times New Roman" w:hAnsi="Times New Roman" w:cs="Times New Roman"/>
          <w:sz w:val="24"/>
          <w:szCs w:val="24"/>
        </w:rPr>
        <w:t xml:space="preserve">We also generated ### individual Bell Tower pages and ### individual Bell pages. We incorporated all of the data that past teams have collected into these pages. We used the various field forms in order to design the layout of the pages. The Bell Tower pages are a combination of the Tower Interior and Tower Exterior forms, while the Bell pages take their data from the series of Bell Data forms.  Much of the general church information that was collected was not included on our pages and was instead incorporated into the individual Church pages. Unfortunately, not all of the data sets are complete, so some individual pages contain little to no information beyond the name. </w:t>
      </w:r>
    </w:p>
    <w:p w:rsidR="00DA5A44" w:rsidRPr="00C90E0E" w:rsidRDefault="00DA5A44" w:rsidP="00C90E0E">
      <w:pPr>
        <w:rPr>
          <w:rFonts w:ascii="Times New Roman" w:hAnsi="Times New Roman" w:cs="Times New Roman"/>
          <w:color w:val="000000"/>
          <w:sz w:val="24"/>
          <w:szCs w:val="24"/>
        </w:rPr>
      </w:pPr>
    </w:p>
    <w:p w:rsidR="0056406A" w:rsidRPr="00C90E0E" w:rsidRDefault="0056406A" w:rsidP="00C90E0E">
      <w:pPr>
        <w:pStyle w:val="Heading3"/>
      </w:pPr>
      <w:bookmarkStart w:id="36" w:name="_Toc342920977"/>
      <w:r w:rsidRPr="00C90E0E">
        <w:t>3.</w:t>
      </w:r>
      <w:r w:rsidR="00705297" w:rsidRPr="00C90E0E">
        <w:t>3</w:t>
      </w:r>
      <w:r w:rsidR="00E76658">
        <w:t>.2</w:t>
      </w:r>
      <w:r w:rsidRPr="00C90E0E">
        <w:t xml:space="preserve"> Website</w:t>
      </w:r>
      <w:bookmarkEnd w:id="36"/>
    </w:p>
    <w:p w:rsidR="0056406A" w:rsidRPr="00C90E0E" w:rsidRDefault="0056406A" w:rsidP="0056406A">
      <w:pPr>
        <w:rPr>
          <w:rFonts w:ascii="Times New Roman" w:hAnsi="Times New Roman" w:cs="Times New Roman"/>
          <w:color w:val="000000"/>
          <w:sz w:val="24"/>
          <w:szCs w:val="24"/>
        </w:rPr>
      </w:pPr>
      <w:r w:rsidRPr="00C90E0E">
        <w:rPr>
          <w:rStyle w:val="apple-tab-span"/>
          <w:rFonts w:ascii="Times New Roman" w:hAnsi="Times New Roman" w:cs="Times New Roman"/>
          <w:sz w:val="24"/>
          <w:szCs w:val="24"/>
        </w:rPr>
        <w:tab/>
      </w:r>
      <w:r w:rsidRPr="00C90E0E">
        <w:rPr>
          <w:rFonts w:ascii="Times New Roman" w:hAnsi="Times New Roman" w:cs="Times New Roman"/>
          <w:color w:val="000000"/>
          <w:sz w:val="24"/>
          <w:szCs w:val="24"/>
        </w:rPr>
        <w:t xml:space="preserve">For a main component of our project we created a website called venicebells.com.  A main part of this website was that it would provide users easy access to all of the information in our database for the project, as described in section </w:t>
      </w:r>
      <w:hyperlink r:id="rId30" w:anchor="bookmark=id.d7mdp6xwrtx" w:history="1">
        <w:r w:rsidRPr="00C90E0E">
          <w:rPr>
            <w:rStyle w:val="Hyperlink"/>
            <w:rFonts w:ascii="Times New Roman" w:hAnsi="Times New Roman" w:cs="Times New Roman"/>
            <w:color w:val="1155CC"/>
            <w:sz w:val="24"/>
            <w:szCs w:val="24"/>
          </w:rPr>
          <w:t>3.1.2</w:t>
        </w:r>
      </w:hyperlink>
      <w:r w:rsidRPr="00C90E0E">
        <w:rPr>
          <w:rFonts w:ascii="Times New Roman" w:hAnsi="Times New Roman" w:cs="Times New Roman"/>
          <w:color w:val="000000"/>
          <w:sz w:val="24"/>
          <w:szCs w:val="24"/>
        </w:rPr>
        <w:t xml:space="preserve"> of this report.</w:t>
      </w:r>
      <w:r w:rsidRPr="00C90E0E">
        <w:rPr>
          <w:rFonts w:ascii="Times New Roman" w:hAnsi="Times New Roman" w:cs="Times New Roman"/>
          <w:color w:val="000000"/>
          <w:sz w:val="24"/>
          <w:szCs w:val="24"/>
        </w:rPr>
        <w:br/>
      </w:r>
      <w:commentRangeStart w:id="37"/>
      <w:r w:rsidRPr="00C90E0E">
        <w:rPr>
          <w:rStyle w:val="apple-tab-span"/>
          <w:rFonts w:ascii="Times New Roman" w:hAnsi="Times New Roman" w:cs="Times New Roman"/>
          <w:sz w:val="24"/>
          <w:szCs w:val="24"/>
        </w:rPr>
        <w:tab/>
      </w:r>
      <w:r w:rsidRPr="00C90E0E">
        <w:rPr>
          <w:rFonts w:ascii="Times New Roman" w:hAnsi="Times New Roman" w:cs="Times New Roman"/>
          <w:color w:val="000000"/>
          <w:sz w:val="24"/>
          <w:szCs w:val="24"/>
        </w:rPr>
        <w:t xml:space="preserve">On the main page of the website, there is an interactive </w:t>
      </w:r>
      <w:r w:rsidR="006D526C">
        <w:rPr>
          <w:rFonts w:ascii="Times New Roman" w:hAnsi="Times New Roman" w:cs="Times New Roman"/>
          <w:color w:val="000000"/>
          <w:sz w:val="24"/>
          <w:szCs w:val="24"/>
        </w:rPr>
        <w:t>map</w:t>
      </w:r>
      <w:r w:rsidRPr="00C90E0E">
        <w:rPr>
          <w:rFonts w:ascii="Times New Roman" w:hAnsi="Times New Roman" w:cs="Times New Roman"/>
          <w:color w:val="000000"/>
          <w:sz w:val="24"/>
          <w:szCs w:val="24"/>
        </w:rPr>
        <w:t xml:space="preserve"> that allows users to visually experience the ringing times of the Venetian bells. While bells are ringing in real time they are</w:t>
      </w:r>
      <w:r w:rsidR="006D526C">
        <w:rPr>
          <w:rFonts w:ascii="Times New Roman" w:hAnsi="Times New Roman" w:cs="Times New Roman"/>
          <w:color w:val="000000"/>
          <w:sz w:val="24"/>
          <w:szCs w:val="24"/>
        </w:rPr>
        <w:t xml:space="preserve"> also</w:t>
      </w:r>
      <w:r w:rsidRPr="00C90E0E">
        <w:rPr>
          <w:rFonts w:ascii="Times New Roman" w:hAnsi="Times New Roman" w:cs="Times New Roman"/>
          <w:color w:val="000000"/>
          <w:sz w:val="24"/>
          <w:szCs w:val="24"/>
        </w:rPr>
        <w:t xml:space="preserve"> highlighted on a map.  There are time and day sliders so the user can </w:t>
      </w:r>
      <w:r w:rsidR="006D526C">
        <w:rPr>
          <w:rFonts w:ascii="Times New Roman" w:hAnsi="Times New Roman" w:cs="Times New Roman"/>
          <w:color w:val="000000"/>
          <w:sz w:val="24"/>
          <w:szCs w:val="24"/>
        </w:rPr>
        <w:t>navigate to a specific day and time to see which bells ring and where they ring</w:t>
      </w:r>
      <w:commentRangeEnd w:id="37"/>
      <w:r w:rsidR="007F7529">
        <w:rPr>
          <w:rStyle w:val="CommentReference"/>
        </w:rPr>
        <w:commentReference w:id="37"/>
      </w:r>
      <w:r w:rsidRPr="00C90E0E">
        <w:rPr>
          <w:rFonts w:ascii="Times New Roman" w:hAnsi="Times New Roman" w:cs="Times New Roman"/>
          <w:color w:val="000000"/>
          <w:sz w:val="24"/>
          <w:szCs w:val="24"/>
        </w:rPr>
        <w:t>.</w:t>
      </w:r>
      <w:r w:rsidR="006D526C">
        <w:rPr>
          <w:rFonts w:ascii="Times New Roman" w:hAnsi="Times New Roman" w:cs="Times New Roman"/>
          <w:color w:val="000000"/>
          <w:sz w:val="24"/>
          <w:szCs w:val="24"/>
        </w:rPr>
        <w:t xml:space="preserve"> </w:t>
      </w:r>
    </w:p>
    <w:p w:rsidR="0056406A" w:rsidRPr="00C90E0E" w:rsidRDefault="00705297" w:rsidP="00C90E0E">
      <w:pPr>
        <w:pStyle w:val="Heading3"/>
      </w:pPr>
      <w:bookmarkStart w:id="38" w:name="_Toc342920978"/>
      <w:r w:rsidRPr="00C90E0E">
        <w:t>3.3</w:t>
      </w:r>
      <w:r w:rsidR="00E76658">
        <w:t>.3</w:t>
      </w:r>
      <w:r w:rsidR="0056406A" w:rsidRPr="00C90E0E">
        <w:t xml:space="preserve"> Smartphones</w:t>
      </w:r>
      <w:bookmarkEnd w:id="38"/>
    </w:p>
    <w:p w:rsidR="0056406A" w:rsidRPr="00C90E0E"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Mobile communications have been spreading across the globe since they were first introduced. Today, there are over 4 billion people with mobile subscriptions.</w:t>
      </w:r>
      <w:r w:rsidR="00922E85" w:rsidRPr="00C90E0E">
        <w:rPr>
          <w:rStyle w:val="FootnoteReference"/>
          <w:rFonts w:ascii="Times New Roman" w:hAnsi="Times New Roman" w:cs="Times New Roman"/>
          <w:color w:val="000000"/>
          <w:sz w:val="24"/>
        </w:rPr>
        <w:footnoteReference w:id="66"/>
      </w:r>
      <w:r w:rsidR="00922E85" w:rsidRPr="00C90E0E">
        <w:rPr>
          <w:rFonts w:ascii="Times New Roman" w:hAnsi="Times New Roman" w:cs="Times New Roman"/>
          <w:color w:val="000000"/>
          <w:sz w:val="24"/>
        </w:rPr>
        <w:t xml:space="preserve"> </w:t>
      </w:r>
      <w:proofErr w:type="gramStart"/>
      <w:r w:rsidRPr="00C90E0E">
        <w:rPr>
          <w:rFonts w:ascii="Times New Roman" w:hAnsi="Times New Roman" w:cs="Times New Roman"/>
          <w:color w:val="000000"/>
          <w:sz w:val="24"/>
        </w:rPr>
        <w:t>Of these mobile subscribers, an ever-increasing number own smartphones.</w:t>
      </w:r>
      <w:proofErr w:type="gramEnd"/>
      <w:r w:rsidRPr="00C90E0E">
        <w:rPr>
          <w:rFonts w:ascii="Times New Roman" w:hAnsi="Times New Roman" w:cs="Times New Roman"/>
          <w:color w:val="000000"/>
          <w:sz w:val="24"/>
        </w:rPr>
        <w:t xml:space="preserve"> As defined by </w:t>
      </w:r>
      <w:proofErr w:type="spellStart"/>
      <w:r w:rsidRPr="00C90E0E">
        <w:rPr>
          <w:rFonts w:ascii="Times New Roman" w:hAnsi="Times New Roman" w:cs="Times New Roman"/>
          <w:color w:val="000000"/>
          <w:sz w:val="24"/>
        </w:rPr>
        <w:t>Encyclopædia</w:t>
      </w:r>
      <w:proofErr w:type="spellEnd"/>
      <w:r w:rsidRPr="00C90E0E">
        <w:rPr>
          <w:rFonts w:ascii="Times New Roman" w:hAnsi="Times New Roman" w:cs="Times New Roman"/>
          <w:color w:val="000000"/>
          <w:sz w:val="24"/>
        </w:rPr>
        <w:t xml:space="preserve"> Britannica, a smartphone is:</w:t>
      </w:r>
    </w:p>
    <w:p w:rsidR="0056406A" w:rsidRPr="00C90E0E" w:rsidRDefault="0056406A" w:rsidP="0056406A">
      <w:pPr>
        <w:rPr>
          <w:rFonts w:ascii="Times New Roman" w:hAnsi="Times New Roman" w:cs="Times New Roman"/>
          <w:color w:val="000000"/>
          <w:sz w:val="24"/>
          <w:szCs w:val="24"/>
        </w:rPr>
      </w:pPr>
    </w:p>
    <w:p w:rsidR="0056406A" w:rsidRPr="00C90E0E" w:rsidRDefault="0056406A" w:rsidP="0056406A">
      <w:pPr>
        <w:pStyle w:val="NormalWeb"/>
        <w:spacing w:before="0" w:beforeAutospacing="0" w:after="0" w:afterAutospacing="0"/>
        <w:ind w:left="1351" w:right="1440"/>
        <w:jc w:val="center"/>
        <w:rPr>
          <w:rFonts w:ascii="Times New Roman" w:hAnsi="Times New Roman" w:cs="Times New Roman"/>
          <w:color w:val="000000"/>
          <w:sz w:val="24"/>
        </w:rPr>
      </w:pPr>
      <w:r w:rsidRPr="00C90E0E">
        <w:rPr>
          <w:rFonts w:ascii="Times New Roman" w:hAnsi="Times New Roman" w:cs="Times New Roman"/>
          <w:color w:val="000000"/>
          <w:sz w:val="24"/>
        </w:rPr>
        <w:t xml:space="preserve">“a mobile telephone with a display screen, built-in personal information management programs, and an operating system (OS) </w:t>
      </w:r>
      <w:r w:rsidRPr="00C90E0E">
        <w:rPr>
          <w:rFonts w:ascii="Times New Roman" w:hAnsi="Times New Roman" w:cs="Times New Roman"/>
          <w:color w:val="000000"/>
          <w:sz w:val="24"/>
        </w:rPr>
        <w:lastRenderedPageBreak/>
        <w:t>that allows other computer software to be installed for Web browsing, e-mail, music, video, and other applications.”</w:t>
      </w:r>
      <w:r w:rsidR="00922E85" w:rsidRPr="00C90E0E">
        <w:rPr>
          <w:rStyle w:val="FootnoteReference"/>
          <w:rFonts w:ascii="Times New Roman" w:hAnsi="Times New Roman" w:cs="Times New Roman"/>
          <w:color w:val="000000"/>
          <w:sz w:val="24"/>
        </w:rPr>
        <w:footnoteReference w:id="67"/>
      </w:r>
    </w:p>
    <w:p w:rsidR="0056406A" w:rsidRPr="00C90E0E" w:rsidRDefault="0056406A" w:rsidP="0056406A">
      <w:pPr>
        <w:rPr>
          <w:rFonts w:ascii="Times New Roman" w:hAnsi="Times New Roman" w:cs="Times New Roman"/>
          <w:color w:val="000000"/>
          <w:sz w:val="24"/>
          <w:szCs w:val="24"/>
        </w:rPr>
      </w:pPr>
    </w:p>
    <w:p w:rsidR="0056406A" w:rsidRPr="00C90E0E"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The introduction of the smartphone brought around many changes. From day-to-day tasks to company business, smartphones have become a vital tool to their owners. They provide access to a wealth of information anytime and anywhere. Smartphones are “not only changing the way we communicate; they are going to change the way we access information,”</w:t>
      </w:r>
      <w:r w:rsidR="00922E85" w:rsidRPr="00C90E0E">
        <w:rPr>
          <w:rStyle w:val="FootnoteReference"/>
          <w:rFonts w:ascii="Times New Roman" w:hAnsi="Times New Roman" w:cs="Times New Roman"/>
          <w:color w:val="000000"/>
          <w:sz w:val="24"/>
        </w:rPr>
        <w:footnoteReference w:id="68"/>
      </w:r>
      <w:r w:rsidRPr="00C90E0E">
        <w:rPr>
          <w:rFonts w:ascii="Times New Roman" w:hAnsi="Times New Roman" w:cs="Times New Roman"/>
          <w:color w:val="000000"/>
          <w:sz w:val="24"/>
        </w:rPr>
        <w:t xml:space="preserve"> just as laptops did when they first premiered. As networks improve and smartphones are becoming as good if not better at accessing information than computers, more and more people are turning to their smartphones for their information needs.</w:t>
      </w:r>
    </w:p>
    <w:p w:rsidR="0056406A" w:rsidRPr="00C90E0E"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The cause of this trend towards mobility can be traced back to several key technological advances in recent years. Increased bandwidth, powerful operating systems, expandable memory, screen design, longer lasting batteries, and location-aware searching all aided the rise of smartphones.</w:t>
      </w:r>
      <w:r w:rsidR="00922E85" w:rsidRPr="00C90E0E">
        <w:rPr>
          <w:rStyle w:val="FootnoteReference"/>
          <w:rFonts w:ascii="Times New Roman" w:hAnsi="Times New Roman" w:cs="Times New Roman"/>
          <w:color w:val="000000"/>
          <w:sz w:val="24"/>
        </w:rPr>
        <w:footnoteReference w:id="69"/>
      </w:r>
      <w:r w:rsidRPr="00C90E0E">
        <w:rPr>
          <w:rFonts w:ascii="Times New Roman" w:hAnsi="Times New Roman" w:cs="Times New Roman"/>
          <w:color w:val="000000"/>
          <w:sz w:val="24"/>
        </w:rPr>
        <w:t xml:space="preserve">  These devices have had a boom of popularity, and are expected to increase 500% over the next four years.</w:t>
      </w:r>
      <w:r w:rsidR="00922E85" w:rsidRPr="00C90E0E">
        <w:rPr>
          <w:rStyle w:val="FootnoteReference"/>
          <w:rFonts w:ascii="Times New Roman" w:hAnsi="Times New Roman" w:cs="Times New Roman"/>
          <w:color w:val="000000"/>
          <w:sz w:val="24"/>
        </w:rPr>
        <w:footnoteReference w:id="70"/>
      </w:r>
    </w:p>
    <w:p w:rsidR="0056406A" w:rsidRPr="00C90E0E" w:rsidRDefault="00705297" w:rsidP="00C90E0E">
      <w:pPr>
        <w:pStyle w:val="Heading3"/>
      </w:pPr>
      <w:bookmarkStart w:id="39" w:name="_Toc342920979"/>
      <w:r w:rsidRPr="00C90E0E">
        <w:t>3.3</w:t>
      </w:r>
      <w:r w:rsidR="00E76658">
        <w:t>.4</w:t>
      </w:r>
      <w:r w:rsidR="0056406A" w:rsidRPr="00C90E0E">
        <w:t xml:space="preserve"> </w:t>
      </w:r>
      <w:proofErr w:type="spellStart"/>
      <w:r w:rsidR="0056406A" w:rsidRPr="00C90E0E">
        <w:t>PreserVenice</w:t>
      </w:r>
      <w:proofErr w:type="spellEnd"/>
      <w:r w:rsidR="0056406A" w:rsidRPr="00C90E0E">
        <w:t xml:space="preserve"> Venice Public Art App</w:t>
      </w:r>
      <w:bookmarkEnd w:id="39"/>
    </w:p>
    <w:p w:rsidR="0056406A" w:rsidRPr="00C90E0E"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The goal of our mobile application is to be a portable source of information that will provide its users with a fun way to learn about and tour through Venetian bell towers.  </w:t>
      </w:r>
    </w:p>
    <w:p w:rsidR="0056406A" w:rsidRPr="00C90E0E" w:rsidRDefault="0056406A" w:rsidP="0056406A">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Through providing users with our application we hope to accomplish our objective of inspiring appreciation for the bells and bell towers of Venice.</w:t>
      </w:r>
    </w:p>
    <w:p w:rsidR="00705297" w:rsidRPr="00C90E0E" w:rsidRDefault="00705297" w:rsidP="00705297">
      <w:pPr>
        <w:pStyle w:val="NormalWeb"/>
        <w:spacing w:before="0" w:beforeAutospacing="0" w:after="0" w:afterAutospacing="0"/>
        <w:rPr>
          <w:rFonts w:ascii="Times New Roman" w:hAnsi="Times New Roman" w:cs="Times New Roman"/>
          <w:color w:val="000000"/>
          <w:sz w:val="24"/>
        </w:rPr>
      </w:pPr>
    </w:p>
    <w:p w:rsidR="002A4305" w:rsidRDefault="00642B31" w:rsidP="008E1824">
      <w:pPr>
        <w:pStyle w:val="Heading1"/>
      </w:pPr>
      <w:bookmarkStart w:id="40" w:name="_Toc342920980"/>
      <w:r>
        <w:t xml:space="preserve">4.0 </w:t>
      </w:r>
      <w:r w:rsidR="007E754D">
        <w:t>BELLS OF VENICE</w:t>
      </w:r>
      <w:bookmarkEnd w:id="40"/>
    </w:p>
    <w:p w:rsidR="008E1824" w:rsidRDefault="008E1824" w:rsidP="00426579">
      <w:pPr>
        <w:ind w:firstLine="720"/>
        <w:rPr>
          <w:rFonts w:ascii="Times New Roman" w:hAnsi="Times New Roman" w:cs="Times New Roman"/>
          <w:sz w:val="24"/>
          <w:szCs w:val="24"/>
        </w:rPr>
      </w:pPr>
      <w:r w:rsidRPr="00426579">
        <w:rPr>
          <w:rFonts w:ascii="Times New Roman" w:hAnsi="Times New Roman" w:cs="Times New Roman"/>
          <w:sz w:val="24"/>
          <w:szCs w:val="24"/>
        </w:rPr>
        <w:t>The conclusions made from data c</w:t>
      </w:r>
      <w:r w:rsidR="00426579" w:rsidRPr="00426579">
        <w:rPr>
          <w:rFonts w:ascii="Times New Roman" w:hAnsi="Times New Roman" w:cs="Times New Roman"/>
          <w:sz w:val="24"/>
          <w:szCs w:val="24"/>
        </w:rPr>
        <w:t>ollected by us and previous research tell us ab</w:t>
      </w:r>
      <w:r w:rsidR="00426579">
        <w:rPr>
          <w:rFonts w:ascii="Times New Roman" w:hAnsi="Times New Roman" w:cs="Times New Roman"/>
          <w:sz w:val="24"/>
          <w:szCs w:val="24"/>
        </w:rPr>
        <w:t xml:space="preserve">out the conditions of the bells, what aspects they have in common, and </w:t>
      </w:r>
      <w:r w:rsidR="00D91890">
        <w:rPr>
          <w:rFonts w:ascii="Times New Roman" w:hAnsi="Times New Roman" w:cs="Times New Roman"/>
          <w:sz w:val="24"/>
          <w:szCs w:val="24"/>
        </w:rPr>
        <w:t>important</w:t>
      </w:r>
      <w:r w:rsidR="00426579">
        <w:rPr>
          <w:rFonts w:ascii="Times New Roman" w:hAnsi="Times New Roman" w:cs="Times New Roman"/>
          <w:sz w:val="24"/>
          <w:szCs w:val="24"/>
        </w:rPr>
        <w:t xml:space="preserve"> </w:t>
      </w:r>
      <w:r w:rsidR="00D91890">
        <w:rPr>
          <w:rFonts w:ascii="Times New Roman" w:hAnsi="Times New Roman" w:cs="Times New Roman"/>
          <w:sz w:val="24"/>
          <w:szCs w:val="24"/>
        </w:rPr>
        <w:t>facts</w:t>
      </w:r>
      <w:r w:rsidR="00426579">
        <w:rPr>
          <w:rFonts w:ascii="Times New Roman" w:hAnsi="Times New Roman" w:cs="Times New Roman"/>
          <w:sz w:val="24"/>
          <w:szCs w:val="24"/>
        </w:rPr>
        <w:t xml:space="preserve"> such as age, number, </w:t>
      </w:r>
      <w:r w:rsidR="00053832">
        <w:rPr>
          <w:rFonts w:ascii="Times New Roman" w:hAnsi="Times New Roman" w:cs="Times New Roman"/>
          <w:sz w:val="24"/>
          <w:szCs w:val="24"/>
        </w:rPr>
        <w:t xml:space="preserve">and </w:t>
      </w:r>
      <w:r w:rsidR="00426579">
        <w:rPr>
          <w:rFonts w:ascii="Times New Roman" w:hAnsi="Times New Roman" w:cs="Times New Roman"/>
          <w:sz w:val="24"/>
          <w:szCs w:val="24"/>
        </w:rPr>
        <w:t xml:space="preserve">size. </w:t>
      </w:r>
      <w:r w:rsidR="009276FA">
        <w:rPr>
          <w:rFonts w:ascii="Times New Roman" w:hAnsi="Times New Roman" w:cs="Times New Roman"/>
          <w:sz w:val="24"/>
          <w:szCs w:val="24"/>
        </w:rPr>
        <w:t xml:space="preserve">By examining the </w:t>
      </w:r>
      <w:r w:rsidR="004C18AC">
        <w:rPr>
          <w:rFonts w:ascii="Times New Roman" w:hAnsi="Times New Roman" w:cs="Times New Roman"/>
          <w:sz w:val="24"/>
          <w:szCs w:val="24"/>
        </w:rPr>
        <w:t xml:space="preserve">data collected thus far, we can better generalize the information on the all bells in Venice and look for trends or similarities that they may have in common. This will provide us with a better idea of strategies used for deciding what and how many bells are required and may also help us predict when restoration is needed.  </w:t>
      </w:r>
      <w:r w:rsidR="009276FA">
        <w:rPr>
          <w:rFonts w:ascii="Times New Roman" w:hAnsi="Times New Roman" w:cs="Times New Roman"/>
          <w:sz w:val="24"/>
          <w:szCs w:val="24"/>
        </w:rPr>
        <w:t xml:space="preserve"> </w:t>
      </w:r>
    </w:p>
    <w:p w:rsidR="00642B31" w:rsidRDefault="00642B31" w:rsidP="00642B31">
      <w:pPr>
        <w:pStyle w:val="Heading2"/>
      </w:pPr>
      <w:bookmarkStart w:id="41" w:name="_Toc342920981"/>
      <w:r>
        <w:t>4.1 Bell Sizes</w:t>
      </w:r>
      <w:bookmarkEnd w:id="41"/>
    </w:p>
    <w:p w:rsidR="002F3F3F" w:rsidRDefault="002F3F3F" w:rsidP="00426579">
      <w:pPr>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Venice has 203 bells spread throughout the city. The largest bell documented is bell 2 of </w:t>
      </w:r>
      <w:proofErr w:type="spellStart"/>
      <w:r>
        <w:rPr>
          <w:rFonts w:ascii="Times New Roman" w:hAnsi="Times New Roman" w:cs="Times New Roman"/>
          <w:sz w:val="24"/>
          <w:szCs w:val="24"/>
        </w:rPr>
        <w:t>Sant</w:t>
      </w:r>
      <w:proofErr w:type="spellEnd"/>
      <w:r>
        <w:rPr>
          <w:rFonts w:ascii="Times New Roman" w:hAnsi="Times New Roman" w:cs="Times New Roman"/>
          <w:sz w:val="24"/>
          <w:szCs w:val="24"/>
        </w:rPr>
        <w:t xml:space="preserve">’ Elena with a diameter of 152 cm, and the smallest bell documented is bell 4 of </w:t>
      </w:r>
      <w:r w:rsidRPr="002F3F3F">
        <w:rPr>
          <w:rFonts w:ascii="Times New Roman" w:hAnsi="Times New Roman" w:cs="Times New Roman"/>
          <w:sz w:val="24"/>
          <w:szCs w:val="24"/>
        </w:rPr>
        <w:t xml:space="preserve">San </w:t>
      </w:r>
      <w:proofErr w:type="spellStart"/>
      <w:r w:rsidRPr="002F3F3F">
        <w:rPr>
          <w:rFonts w:ascii="Times New Roman" w:hAnsi="Times New Roman" w:cs="Times New Roman"/>
          <w:sz w:val="24"/>
          <w:szCs w:val="24"/>
        </w:rPr>
        <w:t>Nicolò</w:t>
      </w:r>
      <w:proofErr w:type="spellEnd"/>
      <w:r w:rsidRPr="002F3F3F">
        <w:rPr>
          <w:rFonts w:ascii="Times New Roman" w:hAnsi="Times New Roman" w:cs="Times New Roman"/>
          <w:sz w:val="24"/>
          <w:szCs w:val="24"/>
        </w:rPr>
        <w:t xml:space="preserve"> </w:t>
      </w:r>
      <w:proofErr w:type="spellStart"/>
      <w:r w:rsidRPr="002F3F3F">
        <w:rPr>
          <w:rFonts w:ascii="Times New Roman" w:hAnsi="Times New Roman" w:cs="Times New Roman"/>
          <w:sz w:val="24"/>
          <w:szCs w:val="24"/>
        </w:rPr>
        <w:t>dei</w:t>
      </w:r>
      <w:proofErr w:type="spellEnd"/>
      <w:r w:rsidRPr="002F3F3F">
        <w:rPr>
          <w:rFonts w:ascii="Times New Roman" w:hAnsi="Times New Roman" w:cs="Times New Roman"/>
          <w:sz w:val="24"/>
          <w:szCs w:val="24"/>
        </w:rPr>
        <w:t xml:space="preserve"> </w:t>
      </w:r>
      <w:proofErr w:type="spellStart"/>
      <w:r w:rsidRPr="002F3F3F">
        <w:rPr>
          <w:rFonts w:ascii="Times New Roman" w:hAnsi="Times New Roman" w:cs="Times New Roman"/>
          <w:sz w:val="24"/>
          <w:szCs w:val="24"/>
        </w:rPr>
        <w:t>Mendicoli</w:t>
      </w:r>
      <w:proofErr w:type="spellEnd"/>
      <w:r>
        <w:rPr>
          <w:rFonts w:ascii="Times New Roman" w:hAnsi="Times New Roman" w:cs="Times New Roman"/>
          <w:sz w:val="24"/>
          <w:szCs w:val="24"/>
        </w:rPr>
        <w:t xml:space="preserve"> with a diameter of 21 cm. </w:t>
      </w:r>
    </w:p>
    <w:p w:rsidR="009B1363" w:rsidRDefault="009B1363" w:rsidP="009B1363">
      <w:pPr>
        <w:jc w:val="center"/>
        <w:rPr>
          <w:rFonts w:ascii="Times New Roman" w:hAnsi="Times New Roman" w:cs="Times New Roman"/>
          <w:sz w:val="24"/>
          <w:szCs w:val="24"/>
        </w:rPr>
      </w:pPr>
      <w:r>
        <w:rPr>
          <w:noProof/>
        </w:rPr>
        <w:drawing>
          <wp:inline distT="0" distB="0" distL="0" distR="0" wp14:anchorId="3C978D71" wp14:editId="079112FB">
            <wp:extent cx="5624513" cy="3100388"/>
            <wp:effectExtent l="0" t="0" r="14605" b="2413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3B6E01" w:rsidRDefault="009B1363" w:rsidP="009B1363">
      <w:pPr>
        <w:rPr>
          <w:rFonts w:ascii="Times New Roman" w:hAnsi="Times New Roman" w:cs="Times New Roman"/>
          <w:sz w:val="24"/>
          <w:szCs w:val="24"/>
        </w:rPr>
      </w:pPr>
      <w:r>
        <w:rPr>
          <w:rFonts w:ascii="Times New Roman" w:hAnsi="Times New Roman" w:cs="Times New Roman"/>
          <w:sz w:val="24"/>
          <w:szCs w:val="24"/>
        </w:rPr>
        <w:t xml:space="preserve">From the graph above, it </w:t>
      </w:r>
      <w:r w:rsidR="003B6E01">
        <w:rPr>
          <w:rFonts w:ascii="Times New Roman" w:hAnsi="Times New Roman" w:cs="Times New Roman"/>
          <w:sz w:val="24"/>
          <w:szCs w:val="24"/>
        </w:rPr>
        <w:t>can be determined</w:t>
      </w:r>
      <w:r>
        <w:rPr>
          <w:rFonts w:ascii="Times New Roman" w:hAnsi="Times New Roman" w:cs="Times New Roman"/>
          <w:sz w:val="24"/>
          <w:szCs w:val="24"/>
        </w:rPr>
        <w:t xml:space="preserve"> that the most frequent size for the diameter of a bell is from 80</w:t>
      </w:r>
      <w:r w:rsidR="005F335F">
        <w:rPr>
          <w:rFonts w:ascii="Times New Roman" w:hAnsi="Times New Roman" w:cs="Times New Roman"/>
          <w:sz w:val="24"/>
          <w:szCs w:val="24"/>
        </w:rPr>
        <w:t xml:space="preserve"> to </w:t>
      </w:r>
      <w:r>
        <w:rPr>
          <w:rFonts w:ascii="Times New Roman" w:hAnsi="Times New Roman" w:cs="Times New Roman"/>
          <w:sz w:val="24"/>
          <w:szCs w:val="24"/>
        </w:rPr>
        <w:t>99 cm</w:t>
      </w:r>
      <w:proofErr w:type="gramStart"/>
      <w:r w:rsidR="00B63874">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B63874">
        <w:rPr>
          <w:rFonts w:ascii="Times New Roman" w:hAnsi="Times New Roman" w:cs="Times New Roman"/>
          <w:sz w:val="24"/>
          <w:szCs w:val="24"/>
        </w:rPr>
        <w:t xml:space="preserve">Ironically, the shape of the graph resembles </w:t>
      </w:r>
      <w:r w:rsidR="00823F9C">
        <w:rPr>
          <w:rFonts w:ascii="Times New Roman" w:hAnsi="Times New Roman" w:cs="Times New Roman"/>
          <w:sz w:val="24"/>
          <w:szCs w:val="24"/>
        </w:rPr>
        <w:t>a</w:t>
      </w:r>
      <w:r w:rsidR="00B63874">
        <w:rPr>
          <w:rFonts w:ascii="Times New Roman" w:hAnsi="Times New Roman" w:cs="Times New Roman"/>
          <w:sz w:val="24"/>
          <w:szCs w:val="24"/>
        </w:rPr>
        <w:t xml:space="preserve"> bell curve. The average </w:t>
      </w:r>
      <w:r w:rsidR="003B6E01">
        <w:rPr>
          <w:rFonts w:ascii="Times New Roman" w:hAnsi="Times New Roman" w:cs="Times New Roman"/>
          <w:sz w:val="24"/>
          <w:szCs w:val="24"/>
        </w:rPr>
        <w:t xml:space="preserve">ratio </w:t>
      </w:r>
      <w:r w:rsidR="00B63874">
        <w:rPr>
          <w:rFonts w:ascii="Times New Roman" w:hAnsi="Times New Roman" w:cs="Times New Roman"/>
          <w:sz w:val="24"/>
          <w:szCs w:val="24"/>
        </w:rPr>
        <w:t>of diameter to internal bell height is 1.22 cm with a standard deviation of .106 cm.</w:t>
      </w:r>
      <w:r w:rsidR="00823F9C">
        <w:rPr>
          <w:rFonts w:ascii="Times New Roman" w:hAnsi="Times New Roman" w:cs="Times New Roman"/>
          <w:sz w:val="24"/>
          <w:szCs w:val="24"/>
        </w:rPr>
        <w:t xml:space="preserve"> Therefore, the size of the bells may vary, but the shape</w:t>
      </w:r>
      <w:r w:rsidR="003B6E01">
        <w:rPr>
          <w:rFonts w:ascii="Times New Roman" w:hAnsi="Times New Roman" w:cs="Times New Roman"/>
          <w:sz w:val="24"/>
          <w:szCs w:val="24"/>
        </w:rPr>
        <w:t xml:space="preserve"> is similar for all bells in the city. </w:t>
      </w:r>
    </w:p>
    <w:p w:rsidR="00642B31" w:rsidRDefault="00642B31" w:rsidP="00642B31">
      <w:pPr>
        <w:pStyle w:val="Heading2"/>
      </w:pPr>
      <w:bookmarkStart w:id="42" w:name="_Toc342920982"/>
      <w:r>
        <w:t>4.2 Ringing Methods</w:t>
      </w:r>
      <w:bookmarkEnd w:id="42"/>
    </w:p>
    <w:p w:rsidR="00496C89" w:rsidRDefault="00496C89" w:rsidP="00642B31">
      <w:pPr>
        <w:ind w:firstLine="720"/>
        <w:rPr>
          <w:rFonts w:ascii="Times New Roman" w:hAnsi="Times New Roman" w:cs="Times New Roman"/>
          <w:sz w:val="24"/>
          <w:szCs w:val="24"/>
        </w:rPr>
      </w:pPr>
      <w:r>
        <w:rPr>
          <w:rFonts w:ascii="Times New Roman" w:hAnsi="Times New Roman" w:cs="Times New Roman"/>
          <w:sz w:val="24"/>
          <w:szCs w:val="24"/>
        </w:rPr>
        <w:t>The ringing method is the same for m</w:t>
      </w:r>
      <w:r w:rsidR="008A693B">
        <w:rPr>
          <w:rFonts w:ascii="Times New Roman" w:hAnsi="Times New Roman" w:cs="Times New Roman"/>
          <w:sz w:val="24"/>
          <w:szCs w:val="24"/>
        </w:rPr>
        <w:t>ost bells in the city of Venice. Hammer and wheel are the primary types of ringing. However, wheel is most common, as 87% of the bells in Venice are rung by wheel. The second most common, are bells rung by both wheel and hammer, which is 12%.  The graph below gives an idea of the popularity of these ringing mechanisms for the bells of Venice:</w:t>
      </w:r>
    </w:p>
    <w:p w:rsidR="008A693B" w:rsidRDefault="008A693B" w:rsidP="008A693B">
      <w:pPr>
        <w:jc w:val="center"/>
        <w:rPr>
          <w:rFonts w:ascii="Times New Roman" w:hAnsi="Times New Roman" w:cs="Times New Roman"/>
          <w:sz w:val="24"/>
          <w:szCs w:val="24"/>
        </w:rPr>
      </w:pPr>
      <w:r>
        <w:rPr>
          <w:noProof/>
        </w:rPr>
        <w:lastRenderedPageBreak/>
        <w:drawing>
          <wp:inline distT="0" distB="0" distL="0" distR="0" wp14:anchorId="6B66FC82" wp14:editId="2844B670">
            <wp:extent cx="5753100" cy="3451860"/>
            <wp:effectExtent l="0" t="0" r="19050" b="1524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642B31" w:rsidRDefault="00642B31" w:rsidP="00642B31">
      <w:pPr>
        <w:pStyle w:val="Heading2"/>
      </w:pPr>
      <w:bookmarkStart w:id="43" w:name="_Toc342920983"/>
      <w:r>
        <w:t>4.3 Bell Condition</w:t>
      </w:r>
      <w:bookmarkEnd w:id="43"/>
    </w:p>
    <w:p w:rsidR="008A693B" w:rsidRDefault="00D20B5D" w:rsidP="00642B31">
      <w:pPr>
        <w:ind w:firstLine="720"/>
        <w:rPr>
          <w:rFonts w:ascii="Times New Roman" w:hAnsi="Times New Roman" w:cs="Times New Roman"/>
          <w:sz w:val="24"/>
          <w:szCs w:val="24"/>
        </w:rPr>
      </w:pPr>
      <w:r>
        <w:rPr>
          <w:rFonts w:ascii="Times New Roman" w:hAnsi="Times New Roman" w:cs="Times New Roman"/>
          <w:sz w:val="24"/>
          <w:szCs w:val="24"/>
        </w:rPr>
        <w:t>Because we believe bells to be an integral part of the material culture of Venice, it’s important to track the conditions of bells</w:t>
      </w:r>
      <w:r w:rsidR="005238E7">
        <w:rPr>
          <w:rFonts w:ascii="Times New Roman" w:hAnsi="Times New Roman" w:cs="Times New Roman"/>
          <w:sz w:val="24"/>
          <w:szCs w:val="24"/>
        </w:rPr>
        <w:t xml:space="preserve"> so it is possible to determine when and how much renovation is needed</w:t>
      </w:r>
      <w:r>
        <w:rPr>
          <w:rFonts w:ascii="Times New Roman" w:hAnsi="Times New Roman" w:cs="Times New Roman"/>
          <w:sz w:val="24"/>
          <w:szCs w:val="24"/>
        </w:rPr>
        <w:t>. As discussed before, the materials that they are made from, although durable, are still vulnerable to chipping and cracking, discoloration, and rust. Our team and past teams have rated th</w:t>
      </w:r>
      <w:r w:rsidR="005238E7">
        <w:rPr>
          <w:rFonts w:ascii="Times New Roman" w:hAnsi="Times New Roman" w:cs="Times New Roman"/>
          <w:sz w:val="24"/>
          <w:szCs w:val="24"/>
        </w:rPr>
        <w:t>ese criteria</w:t>
      </w:r>
      <w:r w:rsidR="006E294F">
        <w:rPr>
          <w:rFonts w:ascii="Times New Roman" w:hAnsi="Times New Roman" w:cs="Times New Roman"/>
          <w:sz w:val="24"/>
          <w:szCs w:val="24"/>
        </w:rPr>
        <w:t xml:space="preserve"> on a scale of 0 to 4: 0 meaning there is no need for restoration and 4 meaning that restoration is urgent.</w:t>
      </w:r>
    </w:p>
    <w:p w:rsidR="006E294F" w:rsidRDefault="006E294F" w:rsidP="006E294F">
      <w:pPr>
        <w:jc w:val="center"/>
        <w:rPr>
          <w:rFonts w:ascii="Times New Roman" w:hAnsi="Times New Roman" w:cs="Times New Roman"/>
          <w:sz w:val="24"/>
          <w:szCs w:val="24"/>
        </w:rPr>
      </w:pPr>
      <w:r>
        <w:rPr>
          <w:noProof/>
        </w:rPr>
        <w:drawing>
          <wp:inline distT="0" distB="0" distL="0" distR="0" wp14:anchorId="13412514" wp14:editId="198E75DB">
            <wp:extent cx="5133975" cy="2824163"/>
            <wp:effectExtent l="0" t="0" r="9525" b="1460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823F9C" w:rsidRDefault="00823F9C" w:rsidP="00823F9C">
      <w:pPr>
        <w:rPr>
          <w:rFonts w:ascii="Times New Roman" w:hAnsi="Times New Roman" w:cs="Times New Roman"/>
          <w:sz w:val="24"/>
          <w:szCs w:val="24"/>
        </w:rPr>
      </w:pPr>
      <w:r>
        <w:rPr>
          <w:rFonts w:ascii="Times New Roman" w:hAnsi="Times New Roman" w:cs="Times New Roman"/>
          <w:sz w:val="24"/>
          <w:szCs w:val="24"/>
        </w:rPr>
        <w:lastRenderedPageBreak/>
        <w:t>The majority of th</w:t>
      </w:r>
      <w:r w:rsidR="008D1C0A">
        <w:rPr>
          <w:rFonts w:ascii="Times New Roman" w:hAnsi="Times New Roman" w:cs="Times New Roman"/>
          <w:sz w:val="24"/>
          <w:szCs w:val="24"/>
        </w:rPr>
        <w:t>e bells measured thus far have</w:t>
      </w:r>
      <w:r>
        <w:rPr>
          <w:rFonts w:ascii="Times New Roman" w:hAnsi="Times New Roman" w:cs="Times New Roman"/>
          <w:sz w:val="24"/>
          <w:szCs w:val="24"/>
        </w:rPr>
        <w:t xml:space="preserve"> had a conditional rating of 1 for both cleanliness and discoloration. This means that there is some, but not a problematic amount. </w:t>
      </w:r>
      <w:r w:rsidR="008D1C0A">
        <w:rPr>
          <w:rFonts w:ascii="Times New Roman" w:hAnsi="Times New Roman" w:cs="Times New Roman"/>
          <w:sz w:val="24"/>
          <w:szCs w:val="24"/>
        </w:rPr>
        <w:t>Rust had a slightly higher</w:t>
      </w:r>
      <w:r w:rsidR="00E90DAD">
        <w:rPr>
          <w:rFonts w:ascii="Times New Roman" w:hAnsi="Times New Roman" w:cs="Times New Roman"/>
          <w:sz w:val="24"/>
          <w:szCs w:val="24"/>
        </w:rPr>
        <w:t xml:space="preserve"> common rating of 2 which still is not very problematic. The ones that need restoration should have rating of 4 for each category. Luckily, there are 5 or less bells for each of the categories that had ratings of a 4. There seems to be little correlation between the three categories. Where there seems to be a great number of bells with a certain rating for one category, there may only be a few rated the same for a different category. </w:t>
      </w:r>
      <w:r w:rsidR="00E81111">
        <w:rPr>
          <w:rFonts w:ascii="Times New Roman" w:hAnsi="Times New Roman" w:cs="Times New Roman"/>
          <w:sz w:val="24"/>
          <w:szCs w:val="24"/>
        </w:rPr>
        <w:t xml:space="preserve">Perhaps, when considering a bell for restoration, one may only have to confront one problem. However, from our data we found some bells with a rating of 4 in all categories, such as those in the bell tower of San </w:t>
      </w:r>
      <w:proofErr w:type="spellStart"/>
      <w:r w:rsidR="00E81111">
        <w:rPr>
          <w:rFonts w:ascii="Times New Roman" w:hAnsi="Times New Roman" w:cs="Times New Roman"/>
          <w:sz w:val="24"/>
          <w:szCs w:val="24"/>
        </w:rPr>
        <w:t>Silvestro</w:t>
      </w:r>
      <w:proofErr w:type="spellEnd"/>
      <w:r w:rsidR="00E81111">
        <w:rPr>
          <w:rFonts w:ascii="Times New Roman" w:hAnsi="Times New Roman" w:cs="Times New Roman"/>
          <w:sz w:val="24"/>
          <w:szCs w:val="24"/>
        </w:rPr>
        <w:t xml:space="preserve">. Future groups may want to revisit the tower to determine if restoration is needed. </w:t>
      </w:r>
    </w:p>
    <w:p w:rsidR="000D6B8F" w:rsidRPr="00426579" w:rsidRDefault="000D6B8F" w:rsidP="000D6B8F">
      <w:pPr>
        <w:rPr>
          <w:rFonts w:ascii="Times New Roman" w:hAnsi="Times New Roman" w:cs="Times New Roman"/>
          <w:sz w:val="24"/>
          <w:szCs w:val="24"/>
        </w:rPr>
      </w:pPr>
    </w:p>
    <w:p w:rsidR="00053832" w:rsidRPr="008E1824" w:rsidRDefault="00DA5A44" w:rsidP="006E294F">
      <w:pPr>
        <w:pStyle w:val="Heading1"/>
      </w:pPr>
      <w:bookmarkStart w:id="44" w:name="_Toc342920984"/>
      <w:r>
        <w:t xml:space="preserve">5.0 </w:t>
      </w:r>
      <w:r w:rsidR="007E754D">
        <w:t>BELL TOWERS OF VENICE</w:t>
      </w:r>
      <w:bookmarkEnd w:id="44"/>
    </w:p>
    <w:p w:rsidR="00053832" w:rsidRPr="00053832" w:rsidRDefault="00053832" w:rsidP="00053832">
      <w:pPr>
        <w:rPr>
          <w:rFonts w:ascii="Times New Roman" w:hAnsi="Times New Roman" w:cs="Times New Roman"/>
          <w:sz w:val="24"/>
          <w:szCs w:val="24"/>
        </w:rPr>
      </w:pPr>
      <w:r w:rsidRPr="00053832">
        <w:rPr>
          <w:rFonts w:ascii="Times New Roman" w:hAnsi="Times New Roman" w:cs="Times New Roman"/>
          <w:sz w:val="24"/>
          <w:szCs w:val="24"/>
        </w:rPr>
        <w:t>While in Venice we were only able to visit four bell towers, which isn’t nearly enough to make assumptions about all of the towers. However, since the first project team in 1992, the Venice Project Center has collected at least some data on ### of the ### bell towers in Venice. While each tower does not have a complete set of data we can still look at the fields that we have information for.</w:t>
      </w:r>
    </w:p>
    <w:p w:rsidR="00053832" w:rsidRDefault="00DA5A44" w:rsidP="00053832">
      <w:pPr>
        <w:pStyle w:val="Heading2"/>
        <w:rPr>
          <w:ins w:id="45" w:author="Rick" w:date="2012-11-29T13:39:00Z"/>
        </w:rPr>
      </w:pPr>
      <w:bookmarkStart w:id="46" w:name="_Toc342920985"/>
      <w:r>
        <w:t xml:space="preserve">5.1 </w:t>
      </w:r>
      <w:proofErr w:type="spellStart"/>
      <w:r w:rsidR="00053832">
        <w:t>Sestiere</w:t>
      </w:r>
      <w:bookmarkEnd w:id="46"/>
      <w:proofErr w:type="spellEnd"/>
    </w:p>
    <w:p w:rsidR="00053832" w:rsidRPr="00053832" w:rsidRDefault="00053832" w:rsidP="00053832">
      <w:pPr>
        <w:rPr>
          <w:ins w:id="47" w:author="Rick" w:date="2012-11-29T12:54:00Z"/>
          <w:rFonts w:ascii="Times New Roman" w:hAnsi="Times New Roman" w:cs="Times New Roman"/>
          <w:sz w:val="24"/>
          <w:szCs w:val="24"/>
        </w:rPr>
      </w:pPr>
      <w:proofErr w:type="spellStart"/>
      <w:r w:rsidRPr="00053832">
        <w:rPr>
          <w:rFonts w:ascii="Times New Roman" w:hAnsi="Times New Roman" w:cs="Times New Roman"/>
          <w:sz w:val="24"/>
          <w:szCs w:val="24"/>
        </w:rPr>
        <w:t>Castello</w:t>
      </w:r>
      <w:proofErr w:type="spellEnd"/>
      <w:r w:rsidRPr="00053832">
        <w:rPr>
          <w:rFonts w:ascii="Times New Roman" w:hAnsi="Times New Roman" w:cs="Times New Roman"/>
          <w:sz w:val="24"/>
          <w:szCs w:val="24"/>
        </w:rPr>
        <w:t xml:space="preserve"> is the </w:t>
      </w:r>
      <w:proofErr w:type="spellStart"/>
      <w:r w:rsidRPr="00053832">
        <w:rPr>
          <w:rFonts w:ascii="Times New Roman" w:hAnsi="Times New Roman" w:cs="Times New Roman"/>
          <w:sz w:val="24"/>
          <w:szCs w:val="24"/>
        </w:rPr>
        <w:t>sestiere</w:t>
      </w:r>
      <w:proofErr w:type="spellEnd"/>
      <w:r w:rsidRPr="00053832">
        <w:rPr>
          <w:rFonts w:ascii="Times New Roman" w:hAnsi="Times New Roman" w:cs="Times New Roman"/>
          <w:sz w:val="24"/>
          <w:szCs w:val="24"/>
        </w:rPr>
        <w:t xml:space="preserve"> with the most bell towers at 18, while </w:t>
      </w:r>
      <w:proofErr w:type="spellStart"/>
      <w:r w:rsidRPr="00053832">
        <w:rPr>
          <w:rFonts w:ascii="Times New Roman" w:hAnsi="Times New Roman" w:cs="Times New Roman"/>
          <w:sz w:val="24"/>
          <w:szCs w:val="24"/>
        </w:rPr>
        <w:t>Burano</w:t>
      </w:r>
      <w:proofErr w:type="spellEnd"/>
      <w:r w:rsidRPr="00053832">
        <w:rPr>
          <w:rFonts w:ascii="Times New Roman" w:hAnsi="Times New Roman" w:cs="Times New Roman"/>
          <w:sz w:val="24"/>
          <w:szCs w:val="24"/>
        </w:rPr>
        <w:t xml:space="preserve">, with only one tower, has the least. Technically speaking, there are several islands that have no bell tower at all, but of the islands that have bell towers, </w:t>
      </w:r>
      <w:proofErr w:type="spellStart"/>
      <w:r w:rsidRPr="00053832">
        <w:rPr>
          <w:rFonts w:ascii="Times New Roman" w:hAnsi="Times New Roman" w:cs="Times New Roman"/>
          <w:sz w:val="24"/>
          <w:szCs w:val="24"/>
        </w:rPr>
        <w:t>Burano</w:t>
      </w:r>
      <w:proofErr w:type="spellEnd"/>
      <w:r w:rsidRPr="00053832">
        <w:rPr>
          <w:rFonts w:ascii="Times New Roman" w:hAnsi="Times New Roman" w:cs="Times New Roman"/>
          <w:sz w:val="24"/>
          <w:szCs w:val="24"/>
        </w:rPr>
        <w:t xml:space="preserve"> has the least.  Below is a graph showing the percentage of bell towers in each </w:t>
      </w:r>
      <w:proofErr w:type="spellStart"/>
      <w:r w:rsidRPr="00053832">
        <w:rPr>
          <w:rFonts w:ascii="Times New Roman" w:hAnsi="Times New Roman" w:cs="Times New Roman"/>
          <w:sz w:val="24"/>
          <w:szCs w:val="24"/>
        </w:rPr>
        <w:t>sestiere</w:t>
      </w:r>
      <w:proofErr w:type="spellEnd"/>
      <w:r w:rsidRPr="00053832">
        <w:rPr>
          <w:rFonts w:ascii="Times New Roman" w:hAnsi="Times New Roman" w:cs="Times New Roman"/>
          <w:sz w:val="24"/>
          <w:szCs w:val="24"/>
        </w:rPr>
        <w:t>.</w:t>
      </w:r>
    </w:p>
    <w:p w:rsidR="00053832" w:rsidRDefault="00053832" w:rsidP="00CD032F">
      <w:pPr>
        <w:jc w:val="center"/>
        <w:rPr>
          <w:ins w:id="48" w:author="Rick" w:date="2012-11-29T12:57:00Z"/>
        </w:rPr>
      </w:pPr>
      <w:ins w:id="49" w:author="Rick" w:date="2012-11-29T12:55:00Z">
        <w:r>
          <w:rPr>
            <w:noProof/>
          </w:rPr>
          <w:lastRenderedPageBreak/>
          <w:drawing>
            <wp:inline distT="0" distB="0" distL="0" distR="0" wp14:anchorId="58B7F225" wp14:editId="23D16862">
              <wp:extent cx="5305425" cy="3371850"/>
              <wp:effectExtent l="0" t="0" r="9525"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ins>
    </w:p>
    <w:p w:rsidR="00053832" w:rsidRPr="00053832" w:rsidRDefault="00053832" w:rsidP="00053832">
      <w:pPr>
        <w:rPr>
          <w:rFonts w:ascii="Times New Roman" w:hAnsi="Times New Roman" w:cs="Times New Roman"/>
          <w:sz w:val="24"/>
          <w:szCs w:val="24"/>
        </w:rPr>
      </w:pPr>
      <w:r w:rsidRPr="00053832">
        <w:rPr>
          <w:rFonts w:ascii="Times New Roman" w:hAnsi="Times New Roman" w:cs="Times New Roman"/>
          <w:sz w:val="24"/>
          <w:szCs w:val="24"/>
        </w:rPr>
        <w:t xml:space="preserve">As would be expected, the highest number of bell towers can be found on the main islands of Venice, particularly in </w:t>
      </w:r>
      <w:proofErr w:type="spellStart"/>
      <w:r w:rsidRPr="00053832">
        <w:rPr>
          <w:rFonts w:ascii="Times New Roman" w:hAnsi="Times New Roman" w:cs="Times New Roman"/>
          <w:sz w:val="24"/>
          <w:szCs w:val="24"/>
        </w:rPr>
        <w:t>Castello</w:t>
      </w:r>
      <w:proofErr w:type="spellEnd"/>
      <w:r w:rsidRPr="00053832">
        <w:rPr>
          <w:rFonts w:ascii="Times New Roman" w:hAnsi="Times New Roman" w:cs="Times New Roman"/>
          <w:sz w:val="24"/>
          <w:szCs w:val="24"/>
        </w:rPr>
        <w:t xml:space="preserve">, </w:t>
      </w:r>
      <w:proofErr w:type="spellStart"/>
      <w:r w:rsidRPr="00053832">
        <w:rPr>
          <w:rFonts w:ascii="Times New Roman" w:hAnsi="Times New Roman" w:cs="Times New Roman"/>
          <w:sz w:val="24"/>
          <w:szCs w:val="24"/>
        </w:rPr>
        <w:t>Cannaregio</w:t>
      </w:r>
      <w:proofErr w:type="spellEnd"/>
      <w:r w:rsidRPr="00053832">
        <w:rPr>
          <w:rFonts w:ascii="Times New Roman" w:hAnsi="Times New Roman" w:cs="Times New Roman"/>
          <w:sz w:val="24"/>
          <w:szCs w:val="24"/>
        </w:rPr>
        <w:t xml:space="preserve">, and </w:t>
      </w:r>
      <w:proofErr w:type="spellStart"/>
      <w:r w:rsidRPr="00053832">
        <w:rPr>
          <w:rFonts w:ascii="Times New Roman" w:hAnsi="Times New Roman" w:cs="Times New Roman"/>
          <w:sz w:val="24"/>
          <w:szCs w:val="24"/>
        </w:rPr>
        <w:t>Dorsuduro</w:t>
      </w:r>
      <w:proofErr w:type="spellEnd"/>
      <w:r w:rsidRPr="00053832">
        <w:rPr>
          <w:rFonts w:ascii="Times New Roman" w:hAnsi="Times New Roman" w:cs="Times New Roman"/>
          <w:sz w:val="24"/>
          <w:szCs w:val="24"/>
        </w:rPr>
        <w:t xml:space="preserve">. The </w:t>
      </w:r>
      <w:proofErr w:type="spellStart"/>
      <w:r w:rsidRPr="00053832">
        <w:rPr>
          <w:rFonts w:ascii="Times New Roman" w:hAnsi="Times New Roman" w:cs="Times New Roman"/>
          <w:sz w:val="24"/>
          <w:szCs w:val="24"/>
        </w:rPr>
        <w:t>sestiere</w:t>
      </w:r>
      <w:proofErr w:type="spellEnd"/>
      <w:r w:rsidRPr="00053832">
        <w:rPr>
          <w:rFonts w:ascii="Times New Roman" w:hAnsi="Times New Roman" w:cs="Times New Roman"/>
          <w:sz w:val="24"/>
          <w:szCs w:val="24"/>
        </w:rPr>
        <w:t xml:space="preserve"> of </w:t>
      </w:r>
      <w:proofErr w:type="spellStart"/>
      <w:r w:rsidRPr="00053832">
        <w:rPr>
          <w:rFonts w:ascii="Times New Roman" w:hAnsi="Times New Roman" w:cs="Times New Roman"/>
          <w:sz w:val="24"/>
          <w:szCs w:val="24"/>
        </w:rPr>
        <w:t>Giudecca</w:t>
      </w:r>
      <w:proofErr w:type="spellEnd"/>
      <w:r w:rsidRPr="00053832">
        <w:rPr>
          <w:rFonts w:ascii="Times New Roman" w:hAnsi="Times New Roman" w:cs="Times New Roman"/>
          <w:sz w:val="24"/>
          <w:szCs w:val="24"/>
        </w:rPr>
        <w:t xml:space="preserve"> and </w:t>
      </w:r>
      <w:proofErr w:type="spellStart"/>
      <w:r w:rsidRPr="00053832">
        <w:rPr>
          <w:rFonts w:ascii="Times New Roman" w:hAnsi="Times New Roman" w:cs="Times New Roman"/>
          <w:sz w:val="24"/>
          <w:szCs w:val="24"/>
        </w:rPr>
        <w:t>Murano</w:t>
      </w:r>
      <w:proofErr w:type="spellEnd"/>
      <w:r w:rsidRPr="00053832">
        <w:rPr>
          <w:rFonts w:ascii="Times New Roman" w:hAnsi="Times New Roman" w:cs="Times New Roman"/>
          <w:sz w:val="24"/>
          <w:szCs w:val="24"/>
        </w:rPr>
        <w:t xml:space="preserve"> have almost as many bell towers as the main island districts of San Polo and Santa Croce. As is expected, the outlying islands have the lowest number of bell towers.  Presumably the areas with a higher concentration of churches are in the areas with a higher population density.</w:t>
      </w:r>
    </w:p>
    <w:p w:rsidR="00053832" w:rsidRDefault="00DA5A44" w:rsidP="00053832">
      <w:pPr>
        <w:pStyle w:val="Heading2"/>
      </w:pPr>
      <w:bookmarkStart w:id="50" w:name="_Toc342920986"/>
      <w:r>
        <w:t xml:space="preserve">5.2 </w:t>
      </w:r>
      <w:r w:rsidR="00053832">
        <w:t>Height</w:t>
      </w:r>
      <w:bookmarkEnd w:id="50"/>
    </w:p>
    <w:p w:rsidR="00053832" w:rsidRPr="00053832" w:rsidRDefault="00053832" w:rsidP="00053832">
      <w:pPr>
        <w:rPr>
          <w:rFonts w:ascii="Times New Roman" w:hAnsi="Times New Roman" w:cs="Times New Roman"/>
          <w:sz w:val="24"/>
          <w:szCs w:val="24"/>
        </w:rPr>
      </w:pPr>
      <w:r w:rsidRPr="00053832">
        <w:rPr>
          <w:rFonts w:ascii="Times New Roman" w:hAnsi="Times New Roman" w:cs="Times New Roman"/>
          <w:sz w:val="24"/>
          <w:szCs w:val="24"/>
        </w:rPr>
        <w:t xml:space="preserve">The shortest tower, </w:t>
      </w:r>
      <w:r w:rsidRPr="00053832">
        <w:rPr>
          <w:rFonts w:ascii="Times New Roman" w:eastAsia="Times New Roman" w:hAnsi="Times New Roman" w:cs="Times New Roman"/>
          <w:color w:val="000000"/>
          <w:sz w:val="24"/>
          <w:szCs w:val="24"/>
        </w:rPr>
        <w:t xml:space="preserve">Santa </w:t>
      </w:r>
      <w:proofErr w:type="spellStart"/>
      <w:r w:rsidRPr="00053832">
        <w:rPr>
          <w:rFonts w:ascii="Times New Roman" w:eastAsia="Times New Roman" w:hAnsi="Times New Roman" w:cs="Times New Roman"/>
          <w:color w:val="000000"/>
          <w:sz w:val="24"/>
          <w:szCs w:val="24"/>
        </w:rPr>
        <w:t>Eufemia</w:t>
      </w:r>
      <w:proofErr w:type="spellEnd"/>
      <w:r w:rsidRPr="00053832">
        <w:rPr>
          <w:rFonts w:ascii="Times New Roman" w:eastAsia="Times New Roman" w:hAnsi="Times New Roman" w:cs="Times New Roman"/>
          <w:color w:val="000000"/>
          <w:sz w:val="24"/>
          <w:szCs w:val="24"/>
        </w:rPr>
        <w:t xml:space="preserve">, is only 10m tall. The tallest tower is San Marco, at a whopping 98m in height. </w:t>
      </w:r>
      <w:r w:rsidRPr="00053832">
        <w:rPr>
          <w:rFonts w:ascii="Times New Roman" w:hAnsi="Times New Roman" w:cs="Times New Roman"/>
          <w:sz w:val="24"/>
          <w:szCs w:val="24"/>
        </w:rPr>
        <w:t>Below is a graph of the various tower heights.</w:t>
      </w:r>
    </w:p>
    <w:p w:rsidR="00053832" w:rsidRDefault="00053832" w:rsidP="00CD032F">
      <w:pPr>
        <w:jc w:val="center"/>
      </w:pPr>
      <w:r>
        <w:rPr>
          <w:noProof/>
        </w:rPr>
        <w:lastRenderedPageBreak/>
        <w:drawing>
          <wp:inline distT="0" distB="0" distL="0" distR="0" wp14:anchorId="339E4381" wp14:editId="599085C7">
            <wp:extent cx="4572000" cy="2743200"/>
            <wp:effectExtent l="0" t="0" r="19050" b="1905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053832" w:rsidRPr="00053832" w:rsidRDefault="00053832" w:rsidP="00053832">
      <w:pPr>
        <w:rPr>
          <w:ins w:id="51" w:author="Rick" w:date="2012-11-29T13:17:00Z"/>
          <w:rFonts w:ascii="Times New Roman" w:hAnsi="Times New Roman" w:cs="Times New Roman"/>
          <w:sz w:val="24"/>
          <w:szCs w:val="24"/>
        </w:rPr>
      </w:pPr>
      <w:r w:rsidRPr="00053832">
        <w:rPr>
          <w:rFonts w:ascii="Times New Roman" w:hAnsi="Times New Roman" w:cs="Times New Roman"/>
          <w:sz w:val="24"/>
          <w:szCs w:val="24"/>
        </w:rPr>
        <w:t xml:space="preserve">The majority of towers are between 40 and 70 meters tall. For a bell tower this makes sense because the ultimate goal is to be able to hear the bells from some distance away. Between 0 and 40 meters the sound would get obstructed by surrounding buildings and wouldn’t travel very far. However, go too high and the sound has farther to travel and will dissipate considerably before reaching the ground. There </w:t>
      </w:r>
      <w:proofErr w:type="gramStart"/>
      <w:r w:rsidRPr="00053832">
        <w:rPr>
          <w:rFonts w:ascii="Times New Roman" w:hAnsi="Times New Roman" w:cs="Times New Roman"/>
          <w:sz w:val="24"/>
          <w:szCs w:val="24"/>
        </w:rPr>
        <w:t>is</w:t>
      </w:r>
      <w:proofErr w:type="gramEnd"/>
      <w:r w:rsidRPr="00053832">
        <w:rPr>
          <w:rFonts w:ascii="Times New Roman" w:hAnsi="Times New Roman" w:cs="Times New Roman"/>
          <w:sz w:val="24"/>
          <w:szCs w:val="24"/>
        </w:rPr>
        <w:t xml:space="preserve"> also a significant number of towers between 20 and 30m tall. Most of these are older towers, suggesting that they were built as high as possible for that time period. </w:t>
      </w:r>
    </w:p>
    <w:p w:rsidR="00053832" w:rsidRDefault="00DA5A44" w:rsidP="00053832">
      <w:pPr>
        <w:pStyle w:val="Heading2"/>
      </w:pPr>
      <w:bookmarkStart w:id="52" w:name="_Toc342920987"/>
      <w:r>
        <w:t xml:space="preserve">5.3 </w:t>
      </w:r>
      <w:r w:rsidR="00053832">
        <w:t>Bells</w:t>
      </w:r>
      <w:r>
        <w:t xml:space="preserve"> per Tower</w:t>
      </w:r>
      <w:bookmarkEnd w:id="52"/>
    </w:p>
    <w:p w:rsidR="00053832" w:rsidRPr="00053832" w:rsidRDefault="00053832" w:rsidP="00053832">
      <w:pPr>
        <w:rPr>
          <w:rFonts w:ascii="Times New Roman" w:hAnsi="Times New Roman" w:cs="Times New Roman"/>
          <w:sz w:val="24"/>
          <w:szCs w:val="24"/>
        </w:rPr>
      </w:pPr>
      <w:r w:rsidRPr="00053832">
        <w:rPr>
          <w:rFonts w:ascii="Times New Roman" w:eastAsia="Times New Roman" w:hAnsi="Times New Roman" w:cs="Times New Roman"/>
          <w:color w:val="000000"/>
          <w:sz w:val="24"/>
          <w:szCs w:val="24"/>
        </w:rPr>
        <w:t xml:space="preserve">The tower of San Giorgio di Maggiore has 9 bells, the most in the city. With only two bells, Santa Maria di </w:t>
      </w:r>
      <w:proofErr w:type="spellStart"/>
      <w:r w:rsidRPr="00053832">
        <w:rPr>
          <w:rFonts w:ascii="Times New Roman" w:eastAsia="Times New Roman" w:hAnsi="Times New Roman" w:cs="Times New Roman"/>
          <w:color w:val="000000"/>
          <w:sz w:val="24"/>
          <w:szCs w:val="24"/>
        </w:rPr>
        <w:t>Nazateth</w:t>
      </w:r>
      <w:proofErr w:type="spellEnd"/>
      <w:r w:rsidRPr="00053832">
        <w:rPr>
          <w:rFonts w:ascii="Times New Roman" w:eastAsia="Times New Roman" w:hAnsi="Times New Roman" w:cs="Times New Roman"/>
          <w:color w:val="000000"/>
          <w:sz w:val="24"/>
          <w:szCs w:val="24"/>
        </w:rPr>
        <w:t xml:space="preserve"> </w:t>
      </w:r>
      <w:proofErr w:type="spellStart"/>
      <w:r w:rsidRPr="00053832">
        <w:rPr>
          <w:rFonts w:ascii="Times New Roman" w:eastAsia="Times New Roman" w:hAnsi="Times New Roman" w:cs="Times New Roman"/>
          <w:color w:val="000000"/>
          <w:sz w:val="24"/>
          <w:szCs w:val="24"/>
        </w:rPr>
        <w:t>Scalzi</w:t>
      </w:r>
      <w:proofErr w:type="spellEnd"/>
      <w:r w:rsidRPr="00053832">
        <w:rPr>
          <w:rFonts w:ascii="Times New Roman" w:eastAsia="Times New Roman" w:hAnsi="Times New Roman" w:cs="Times New Roman"/>
          <w:color w:val="000000"/>
          <w:sz w:val="24"/>
          <w:szCs w:val="24"/>
        </w:rPr>
        <w:t xml:space="preserve"> has the least. Once again, there are towers with no bells, but those are not included in the count. </w:t>
      </w:r>
      <w:r w:rsidRPr="00053832">
        <w:rPr>
          <w:rFonts w:ascii="Times New Roman" w:hAnsi="Times New Roman" w:cs="Times New Roman"/>
          <w:sz w:val="24"/>
          <w:szCs w:val="24"/>
        </w:rPr>
        <w:t>A graph with the number of bells in each tower is below.</w:t>
      </w:r>
    </w:p>
    <w:p w:rsidR="00053832" w:rsidRDefault="00053832" w:rsidP="004B2B45">
      <w:pPr>
        <w:jc w:val="center"/>
      </w:pPr>
      <w:r>
        <w:rPr>
          <w:noProof/>
        </w:rPr>
        <w:drawing>
          <wp:inline distT="0" distB="0" distL="0" distR="0" wp14:anchorId="1868FBF0" wp14:editId="0E95D519">
            <wp:extent cx="4572000" cy="2743200"/>
            <wp:effectExtent l="0" t="0" r="19050" b="1905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053832" w:rsidRPr="002D57B8" w:rsidRDefault="00053832" w:rsidP="00053832">
      <w:pPr>
        <w:rPr>
          <w:rFonts w:ascii="Times New Roman" w:hAnsi="Times New Roman" w:cs="Times New Roman"/>
          <w:sz w:val="24"/>
          <w:szCs w:val="24"/>
        </w:rPr>
      </w:pPr>
      <w:r w:rsidRPr="00053832">
        <w:rPr>
          <w:rFonts w:ascii="Times New Roman" w:hAnsi="Times New Roman" w:cs="Times New Roman"/>
          <w:sz w:val="24"/>
          <w:szCs w:val="24"/>
        </w:rPr>
        <w:lastRenderedPageBreak/>
        <w:t xml:space="preserve">Interestingly enough, the number of bells per tower forms an approximate bell curve peaking at 4. The reason for that is most likely musical. Three notes create a chord. In most cases, changing only one note in the chord can produce an entirely different sound. While three bells can produce one chord, having four means the tower can ring four different chords by changing which bell is silent. Another possibility is the size and shape of the belfry. Many of the towers have square belfries. Bell hangings are large and cumbersome, so having more than one per side may </w:t>
      </w:r>
      <w:r w:rsidR="002D57B8">
        <w:rPr>
          <w:rFonts w:ascii="Times New Roman" w:hAnsi="Times New Roman" w:cs="Times New Roman"/>
          <w:sz w:val="24"/>
          <w:szCs w:val="24"/>
        </w:rPr>
        <w:t xml:space="preserve">not be possible in some cases. </w:t>
      </w:r>
    </w:p>
    <w:p w:rsidR="00D900F2" w:rsidRDefault="00DA5A44" w:rsidP="00C90E0E">
      <w:pPr>
        <w:pStyle w:val="Heading1"/>
      </w:pPr>
      <w:bookmarkStart w:id="53" w:name="_Toc342920988"/>
      <w:r>
        <w:t>6</w:t>
      </w:r>
      <w:r w:rsidR="00D900F2" w:rsidRPr="00C90E0E">
        <w:t xml:space="preserve">.0 </w:t>
      </w:r>
      <w:r>
        <w:t>R</w:t>
      </w:r>
      <w:r w:rsidR="007E754D">
        <w:t>ECOMMENDATIONS</w:t>
      </w:r>
      <w:bookmarkEnd w:id="53"/>
    </w:p>
    <w:p w:rsidR="0079567B" w:rsidRPr="00D65607" w:rsidRDefault="00EF155D" w:rsidP="004B2B45">
      <w:pPr>
        <w:rPr>
          <w:rFonts w:ascii="Times New Roman" w:hAnsi="Times New Roman" w:cs="Times New Roman"/>
          <w:sz w:val="24"/>
          <w:szCs w:val="24"/>
        </w:rPr>
      </w:pPr>
      <w:r>
        <w:rPr>
          <w:rFonts w:ascii="Times New Roman" w:hAnsi="Times New Roman" w:cs="Times New Roman"/>
          <w:sz w:val="24"/>
          <w:szCs w:val="24"/>
        </w:rPr>
        <w:t xml:space="preserve">One of our major accomplishments was </w:t>
      </w:r>
      <w:r w:rsidR="0097014D">
        <w:rPr>
          <w:rFonts w:ascii="Times New Roman" w:hAnsi="Times New Roman" w:cs="Times New Roman"/>
          <w:sz w:val="24"/>
          <w:szCs w:val="24"/>
        </w:rPr>
        <w:t xml:space="preserve">preparing the data, media, and </w:t>
      </w:r>
      <w:proofErr w:type="spellStart"/>
      <w:r w:rsidR="0097014D">
        <w:rPr>
          <w:rFonts w:ascii="Times New Roman" w:hAnsi="Times New Roman" w:cs="Times New Roman"/>
          <w:sz w:val="24"/>
          <w:szCs w:val="24"/>
        </w:rPr>
        <w:t>Venipedia</w:t>
      </w:r>
      <w:proofErr w:type="spellEnd"/>
      <w:r w:rsidR="0097014D">
        <w:rPr>
          <w:rFonts w:ascii="Times New Roman" w:hAnsi="Times New Roman" w:cs="Times New Roman"/>
          <w:sz w:val="24"/>
          <w:szCs w:val="24"/>
        </w:rPr>
        <w:t xml:space="preserve"> pages for future students to use and improve upon. Time constraints, however, restricted the amount we could achieve. From our work in Venice, we came up with a few suggestions</w:t>
      </w:r>
      <w:r w:rsidR="00784918">
        <w:rPr>
          <w:rFonts w:ascii="Times New Roman" w:hAnsi="Times New Roman" w:cs="Times New Roman"/>
          <w:sz w:val="24"/>
          <w:szCs w:val="24"/>
        </w:rPr>
        <w:t xml:space="preserve"> along the way</w:t>
      </w:r>
      <w:r w:rsidR="0097014D">
        <w:rPr>
          <w:rFonts w:ascii="Times New Roman" w:hAnsi="Times New Roman" w:cs="Times New Roman"/>
          <w:sz w:val="24"/>
          <w:szCs w:val="24"/>
        </w:rPr>
        <w:t xml:space="preserve"> for potential deliverables that future project center groups </w:t>
      </w:r>
      <w:r w:rsidR="00784918">
        <w:rPr>
          <w:rFonts w:ascii="Times New Roman" w:hAnsi="Times New Roman" w:cs="Times New Roman"/>
          <w:sz w:val="24"/>
          <w:szCs w:val="24"/>
        </w:rPr>
        <w:t xml:space="preserve">might find helpful. </w:t>
      </w:r>
    </w:p>
    <w:p w:rsidR="0079567B" w:rsidRDefault="004944D5" w:rsidP="0079567B">
      <w:pPr>
        <w:pStyle w:val="Heading2"/>
      </w:pPr>
      <w:bookmarkStart w:id="54" w:name="_Toc342920989"/>
      <w:r>
        <w:t>6.1</w:t>
      </w:r>
      <w:r w:rsidR="0079567B">
        <w:t xml:space="preserve"> Visiting Towers and Data Collection</w:t>
      </w:r>
      <w:bookmarkEnd w:id="54"/>
    </w:p>
    <w:p w:rsidR="0079567B" w:rsidRPr="004944D5" w:rsidRDefault="0079567B" w:rsidP="009B39B0">
      <w:pPr>
        <w:spacing w:after="0"/>
        <w:rPr>
          <w:rFonts w:ascii="Times New Roman" w:hAnsi="Times New Roman" w:cs="Times New Roman"/>
          <w:sz w:val="24"/>
          <w:szCs w:val="24"/>
        </w:rPr>
      </w:pPr>
      <w:r>
        <w:tab/>
      </w:r>
      <w:r w:rsidRPr="004944D5">
        <w:rPr>
          <w:rFonts w:ascii="Times New Roman" w:hAnsi="Times New Roman" w:cs="Times New Roman"/>
          <w:sz w:val="24"/>
          <w:szCs w:val="24"/>
        </w:rPr>
        <w:t xml:space="preserve">Gaining access to towers over the course of our project proved to be very difficult, as many are worried about the liability and the safety of allowing students into the towers. We hope that our work this term will prove to those granting access that WPI students are </w:t>
      </w:r>
      <w:r w:rsidR="005C701D" w:rsidRPr="004944D5">
        <w:rPr>
          <w:rFonts w:ascii="Times New Roman" w:hAnsi="Times New Roman" w:cs="Times New Roman"/>
          <w:sz w:val="24"/>
          <w:szCs w:val="24"/>
        </w:rPr>
        <w:t xml:space="preserve">both </w:t>
      </w:r>
      <w:r w:rsidRPr="004944D5">
        <w:rPr>
          <w:rFonts w:ascii="Times New Roman" w:hAnsi="Times New Roman" w:cs="Times New Roman"/>
          <w:sz w:val="24"/>
          <w:szCs w:val="24"/>
        </w:rPr>
        <w:t xml:space="preserve">professional </w:t>
      </w:r>
      <w:r w:rsidR="005C701D" w:rsidRPr="004944D5">
        <w:rPr>
          <w:rFonts w:ascii="Times New Roman" w:hAnsi="Times New Roman" w:cs="Times New Roman"/>
          <w:sz w:val="24"/>
          <w:szCs w:val="24"/>
        </w:rPr>
        <w:t xml:space="preserve">and dedicated to studying the bells of Venice. Although, future groups should plan on visiting about three to six towers while in Venice. </w:t>
      </w:r>
    </w:p>
    <w:p w:rsidR="005C701D" w:rsidRPr="004944D5" w:rsidRDefault="005C701D" w:rsidP="009B39B0">
      <w:pPr>
        <w:spacing w:after="0"/>
        <w:rPr>
          <w:rFonts w:ascii="Times New Roman" w:hAnsi="Times New Roman" w:cs="Times New Roman"/>
          <w:sz w:val="24"/>
          <w:szCs w:val="24"/>
        </w:rPr>
      </w:pPr>
      <w:r w:rsidRPr="004944D5">
        <w:rPr>
          <w:rFonts w:ascii="Times New Roman" w:hAnsi="Times New Roman" w:cs="Times New Roman"/>
          <w:sz w:val="24"/>
          <w:szCs w:val="24"/>
        </w:rPr>
        <w:tab/>
        <w:t>However, we believe that there is a lot of work to be done</w:t>
      </w:r>
      <w:r w:rsidR="009B39B0" w:rsidRPr="004944D5">
        <w:rPr>
          <w:rFonts w:ascii="Times New Roman" w:hAnsi="Times New Roman" w:cs="Times New Roman"/>
          <w:sz w:val="24"/>
          <w:szCs w:val="24"/>
        </w:rPr>
        <w:t xml:space="preserve"> even without access to the towers. There is external data missing for at least 57 towers. Groups should definitely consider taking trips to these towers and collecting what they can even without interior access. Another contribution students can make without having access to the towers, is cataloguing when the bells ring. This can be difficult because most times, not even the priests know when they are rung. Some ways this can be done, are by word of mouth</w:t>
      </w:r>
      <w:r w:rsidR="00B372AD" w:rsidRPr="004944D5">
        <w:rPr>
          <w:rFonts w:ascii="Times New Roman" w:hAnsi="Times New Roman" w:cs="Times New Roman"/>
          <w:sz w:val="24"/>
          <w:szCs w:val="24"/>
        </w:rPr>
        <w:t xml:space="preserve"> or </w:t>
      </w:r>
      <w:r w:rsidR="009B39B0" w:rsidRPr="004944D5">
        <w:rPr>
          <w:rFonts w:ascii="Times New Roman" w:hAnsi="Times New Roman" w:cs="Times New Roman"/>
          <w:sz w:val="24"/>
          <w:szCs w:val="24"/>
        </w:rPr>
        <w:t>going to towers on the hour or half hour</w:t>
      </w:r>
      <w:r w:rsidR="00B372AD" w:rsidRPr="004944D5">
        <w:rPr>
          <w:rFonts w:ascii="Times New Roman" w:hAnsi="Times New Roman" w:cs="Times New Roman"/>
          <w:sz w:val="24"/>
          <w:szCs w:val="24"/>
        </w:rPr>
        <w:t xml:space="preserve">. </w:t>
      </w:r>
      <w:r w:rsidR="009B39B0" w:rsidRPr="004944D5">
        <w:rPr>
          <w:rFonts w:ascii="Times New Roman" w:hAnsi="Times New Roman" w:cs="Times New Roman"/>
          <w:sz w:val="24"/>
          <w:szCs w:val="24"/>
        </w:rPr>
        <w:t xml:space="preserve"> </w:t>
      </w:r>
      <w:r w:rsidR="00B372AD" w:rsidRPr="004944D5">
        <w:rPr>
          <w:rFonts w:ascii="Times New Roman" w:hAnsi="Times New Roman" w:cs="Times New Roman"/>
          <w:sz w:val="24"/>
          <w:szCs w:val="24"/>
        </w:rPr>
        <w:t xml:space="preserve">This is something that we worked to do this term but could not finish. However, this information can still contribute to the map discussed earlier, found at bells.veniceprojectcenter.org. All that is needed is for the data to be input into the coding. </w:t>
      </w:r>
    </w:p>
    <w:p w:rsidR="004944D5" w:rsidRDefault="004944D5" w:rsidP="004944D5">
      <w:pPr>
        <w:pStyle w:val="Heading2"/>
      </w:pPr>
      <w:bookmarkStart w:id="55" w:name="_Toc342920990"/>
      <w:r>
        <w:t>6.1 Alter Data Collection Forms</w:t>
      </w:r>
      <w:bookmarkEnd w:id="55"/>
    </w:p>
    <w:p w:rsidR="004944D5" w:rsidRDefault="004944D5" w:rsidP="004944D5">
      <w:pPr>
        <w:spacing w:after="0"/>
        <w:rPr>
          <w:rFonts w:ascii="Times New Roman" w:hAnsi="Times New Roman" w:cs="Times New Roman"/>
          <w:sz w:val="24"/>
          <w:szCs w:val="24"/>
        </w:rPr>
      </w:pPr>
      <w:r>
        <w:rPr>
          <w:rFonts w:ascii="Times New Roman" w:hAnsi="Times New Roman" w:cs="Times New Roman"/>
          <w:sz w:val="24"/>
          <w:szCs w:val="24"/>
        </w:rPr>
        <w:tab/>
        <w:t xml:space="preserve">When visiting the towers, we collected data using the forms from past projects. However, it became clear that a few of these forms were no longer necessary. For instance, one of the forms had to do with describing each photo taken and labeling it with which roll of film it was taken on. Graphics and audio from each instrument were stored on their own respective SD cards so there was no need to keep track rolls of film. For pictures taken of each bell, there was a preceding photo in which we showed the bell number with our fingers. If it was necessary to also catalog the side it was taken on, we started from the front side and then took consecutive pictures in a clockwise direction, so we knew which side each picture was taken from. There was an </w:t>
      </w:r>
      <w:r>
        <w:rPr>
          <w:rFonts w:ascii="Times New Roman" w:hAnsi="Times New Roman" w:cs="Times New Roman"/>
          <w:sz w:val="24"/>
          <w:szCs w:val="24"/>
        </w:rPr>
        <w:lastRenderedPageBreak/>
        <w:t xml:space="preserve">additional form for collecting photos and videos which had a large box with each side labeled front, left, right, back. We also neglected to use this sheet because we did not find it to be very intuitive or easily understandable. </w:t>
      </w:r>
    </w:p>
    <w:p w:rsidR="004944D5" w:rsidRPr="004944D5" w:rsidRDefault="004944D5" w:rsidP="004944D5">
      <w:pPr>
        <w:rPr>
          <w:rFonts w:ascii="Times New Roman" w:hAnsi="Times New Roman" w:cs="Times New Roman"/>
          <w:sz w:val="24"/>
          <w:szCs w:val="24"/>
        </w:rPr>
      </w:pPr>
      <w:r>
        <w:tab/>
      </w:r>
      <w:r w:rsidRPr="004944D5">
        <w:rPr>
          <w:rFonts w:ascii="Times New Roman" w:hAnsi="Times New Roman" w:cs="Times New Roman"/>
          <w:sz w:val="24"/>
          <w:szCs w:val="24"/>
        </w:rPr>
        <w:t xml:space="preserve">As for future groups collecting data in the towers, we would recommend altering the forms based on the data already available from previous projects. There has already been quite a lot of information collected. If the group is only revisiting a bell tower, they may want to use a second type of form that is shorter, and only tries to fill in gaps where there is no information or where information is not as accurate. This would save the group a lot of time and give them more time to update the media on the tower with photo, video, and audio recordings. </w:t>
      </w:r>
      <w:r w:rsidRPr="004944D5">
        <w:rPr>
          <w:rFonts w:ascii="Times New Roman" w:hAnsi="Times New Roman" w:cs="Times New Roman"/>
          <w:sz w:val="24"/>
          <w:szCs w:val="24"/>
        </w:rPr>
        <w:tab/>
      </w:r>
    </w:p>
    <w:p w:rsidR="00B372AD" w:rsidRPr="0079567B" w:rsidRDefault="004944D5" w:rsidP="00B372AD">
      <w:pPr>
        <w:pStyle w:val="Heading2"/>
      </w:pPr>
      <w:bookmarkStart w:id="56" w:name="_Toc342920991"/>
      <w:r>
        <w:t>6.3 A New Database</w:t>
      </w:r>
      <w:bookmarkEnd w:id="56"/>
    </w:p>
    <w:p w:rsidR="009B39B0" w:rsidRDefault="004944D5" w:rsidP="004B2B45">
      <w:pPr>
        <w:rPr>
          <w:rFonts w:ascii="Times New Roman" w:hAnsi="Times New Roman" w:cs="Times New Roman"/>
          <w:sz w:val="24"/>
          <w:szCs w:val="24"/>
        </w:rPr>
      </w:pPr>
      <w:r>
        <w:tab/>
      </w:r>
      <w:r w:rsidRPr="004944D5">
        <w:rPr>
          <w:rFonts w:ascii="Times New Roman" w:hAnsi="Times New Roman" w:cs="Times New Roman"/>
          <w:sz w:val="24"/>
          <w:szCs w:val="24"/>
        </w:rPr>
        <w:t xml:space="preserve">In the past, groups have used a Microsoft Access database to organize their data. </w:t>
      </w:r>
      <w:r w:rsidR="003D7919">
        <w:rPr>
          <w:rFonts w:ascii="Times New Roman" w:hAnsi="Times New Roman" w:cs="Times New Roman"/>
          <w:sz w:val="24"/>
          <w:szCs w:val="24"/>
        </w:rPr>
        <w:t xml:space="preserve">We took all the information in that database and transferred it to a Microsoft Excel spreadsheet, which </w:t>
      </w:r>
      <w:r w:rsidR="003348AE">
        <w:rPr>
          <w:rFonts w:ascii="Times New Roman" w:hAnsi="Times New Roman" w:cs="Times New Roman"/>
          <w:sz w:val="24"/>
          <w:szCs w:val="24"/>
        </w:rPr>
        <w:t xml:space="preserve">helped make CSV files for automated </w:t>
      </w:r>
      <w:proofErr w:type="spellStart"/>
      <w:r w:rsidR="003348AE">
        <w:rPr>
          <w:rFonts w:ascii="Times New Roman" w:hAnsi="Times New Roman" w:cs="Times New Roman"/>
          <w:sz w:val="24"/>
          <w:szCs w:val="24"/>
        </w:rPr>
        <w:t>Venipedia</w:t>
      </w:r>
      <w:proofErr w:type="spellEnd"/>
      <w:r w:rsidR="003348AE">
        <w:rPr>
          <w:rFonts w:ascii="Times New Roman" w:hAnsi="Times New Roman" w:cs="Times New Roman"/>
          <w:sz w:val="24"/>
          <w:szCs w:val="24"/>
        </w:rPr>
        <w:t xml:space="preserve"> pages. One of the problems we found with Microsoft Access was that information could be lost with broken links. Futures groups may consider making a </w:t>
      </w:r>
      <w:proofErr w:type="spellStart"/>
      <w:r w:rsidR="003348AE">
        <w:rPr>
          <w:rFonts w:ascii="Times New Roman" w:hAnsi="Times New Roman" w:cs="Times New Roman"/>
          <w:sz w:val="24"/>
          <w:szCs w:val="24"/>
        </w:rPr>
        <w:t>mySQL</w:t>
      </w:r>
      <w:proofErr w:type="spellEnd"/>
      <w:r w:rsidR="003348AE">
        <w:rPr>
          <w:rFonts w:ascii="Times New Roman" w:hAnsi="Times New Roman" w:cs="Times New Roman"/>
          <w:sz w:val="24"/>
          <w:szCs w:val="24"/>
        </w:rPr>
        <w:t xml:space="preserve"> database so that all the information can be kept in one place, information can be added easily, and CSV files can be made.</w:t>
      </w:r>
    </w:p>
    <w:p w:rsidR="00F940AF" w:rsidRDefault="00F940AF" w:rsidP="00F940AF">
      <w:pPr>
        <w:pStyle w:val="Heading2"/>
      </w:pPr>
      <w:bookmarkStart w:id="57" w:name="_Toc342920992"/>
      <w:r>
        <w:t>6.4 Mobile Application</w:t>
      </w:r>
      <w:bookmarkEnd w:id="57"/>
    </w:p>
    <w:p w:rsidR="003348AE" w:rsidRPr="00F71382" w:rsidRDefault="003348AE" w:rsidP="003348AE">
      <w:pPr>
        <w:rPr>
          <w:rFonts w:ascii="Times New Roman" w:hAnsi="Times New Roman" w:cs="Times New Roman"/>
          <w:sz w:val="24"/>
          <w:szCs w:val="24"/>
        </w:rPr>
      </w:pPr>
      <w:r>
        <w:tab/>
      </w:r>
      <w:r w:rsidRPr="00F71382">
        <w:rPr>
          <w:rFonts w:ascii="Times New Roman" w:hAnsi="Times New Roman" w:cs="Times New Roman"/>
          <w:sz w:val="24"/>
          <w:szCs w:val="24"/>
        </w:rPr>
        <w:t xml:space="preserve">One deliverable for our project was to add on to the Venice Public Art application sponsored by UNESCO. </w:t>
      </w:r>
      <w:r w:rsidR="00F71382" w:rsidRPr="00F71382">
        <w:rPr>
          <w:rFonts w:ascii="Times New Roman" w:hAnsi="Times New Roman" w:cs="Times New Roman"/>
          <w:sz w:val="24"/>
          <w:szCs w:val="24"/>
        </w:rPr>
        <w:t xml:space="preserve">However, another possibility would be to make a mobile application specifically for the bells and bell towers of Venice. It could be a source of information as well as a tool for collecting information. </w:t>
      </w:r>
      <w:r w:rsidR="00EB24CA">
        <w:rPr>
          <w:rFonts w:ascii="Times New Roman" w:hAnsi="Times New Roman" w:cs="Times New Roman"/>
          <w:sz w:val="24"/>
          <w:szCs w:val="24"/>
        </w:rPr>
        <w:t xml:space="preserve">It may have some similar functions as the Venice public art application such as a map that links to data on the bells. However, there could also be a function for users to help with data collection, whether it is taking pictures and videos, or recording the ringing of the bells. These would make a great addition to our website which could hold a gallery of the pictures and media taken of or at different bell towers. </w:t>
      </w:r>
      <w:r w:rsidR="0059289A">
        <w:rPr>
          <w:rFonts w:ascii="Times New Roman" w:hAnsi="Times New Roman" w:cs="Times New Roman"/>
          <w:sz w:val="24"/>
          <w:szCs w:val="24"/>
        </w:rPr>
        <w:t xml:space="preserve">Another possible function for the application could be a </w:t>
      </w:r>
      <w:proofErr w:type="spellStart"/>
      <w:r w:rsidR="0059289A">
        <w:rPr>
          <w:rFonts w:ascii="Times New Roman" w:hAnsi="Times New Roman" w:cs="Times New Roman"/>
          <w:sz w:val="24"/>
          <w:szCs w:val="24"/>
        </w:rPr>
        <w:t>Shazam</w:t>
      </w:r>
      <w:proofErr w:type="spellEnd"/>
      <w:r w:rsidR="0059289A">
        <w:rPr>
          <w:rFonts w:ascii="Times New Roman" w:hAnsi="Times New Roman" w:cs="Times New Roman"/>
          <w:sz w:val="24"/>
          <w:szCs w:val="24"/>
        </w:rPr>
        <w:t xml:space="preserve">-like feature that would tell you what bell or bell tower is ringing. However, because bells sound so similar, instead the app might be able to determine this by using location and the radius of sound of the bells playing. </w:t>
      </w:r>
    </w:p>
    <w:p w:rsidR="00F940AF" w:rsidRDefault="00F940AF" w:rsidP="00F940AF">
      <w:pPr>
        <w:pStyle w:val="Heading2"/>
      </w:pPr>
      <w:bookmarkStart w:id="58" w:name="_Toc342920993"/>
      <w:r>
        <w:t>6.5 Financial Analysis</w:t>
      </w:r>
      <w:bookmarkEnd w:id="58"/>
    </w:p>
    <w:p w:rsidR="006B4430" w:rsidRPr="00C90E0E" w:rsidRDefault="006B4430" w:rsidP="006B4430">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People have stopped caring about the bells in Venice because they cannot physically climb up to the top and see all of the bells and the views of Venice.  </w:t>
      </w:r>
      <w:r>
        <w:rPr>
          <w:rFonts w:ascii="Times New Roman" w:hAnsi="Times New Roman" w:cs="Times New Roman"/>
          <w:color w:val="000000"/>
          <w:sz w:val="24"/>
        </w:rPr>
        <w:t>A future goal would be</w:t>
      </w:r>
      <w:r w:rsidRPr="00C90E0E">
        <w:rPr>
          <w:rFonts w:ascii="Times New Roman" w:hAnsi="Times New Roman" w:cs="Times New Roman"/>
          <w:color w:val="000000"/>
          <w:sz w:val="24"/>
        </w:rPr>
        <w:t xml:space="preserve"> to help the churches associated with these bells obtain more funding for the maintenance of their bell towers.  </w:t>
      </w:r>
      <w:r>
        <w:rPr>
          <w:rFonts w:ascii="Times New Roman" w:hAnsi="Times New Roman" w:cs="Times New Roman"/>
          <w:color w:val="000000"/>
          <w:sz w:val="24"/>
        </w:rPr>
        <w:t>It would be interesting to</w:t>
      </w:r>
      <w:r w:rsidRPr="00C90E0E">
        <w:rPr>
          <w:rFonts w:ascii="Times New Roman" w:hAnsi="Times New Roman" w:cs="Times New Roman"/>
          <w:color w:val="000000"/>
          <w:sz w:val="24"/>
        </w:rPr>
        <w:t xml:space="preserve"> determine whether it </w:t>
      </w:r>
      <w:r>
        <w:rPr>
          <w:rFonts w:ascii="Times New Roman" w:hAnsi="Times New Roman" w:cs="Times New Roman"/>
          <w:color w:val="000000"/>
          <w:sz w:val="24"/>
        </w:rPr>
        <w:t>is</w:t>
      </w:r>
      <w:r w:rsidRPr="00C90E0E">
        <w:rPr>
          <w:rFonts w:ascii="Times New Roman" w:hAnsi="Times New Roman" w:cs="Times New Roman"/>
          <w:color w:val="000000"/>
          <w:sz w:val="24"/>
        </w:rPr>
        <w:t xml:space="preserve"> economically beneficial for the churches if people were allowed access to the bell towers.  </w:t>
      </w:r>
      <w:r>
        <w:rPr>
          <w:rFonts w:ascii="Times New Roman" w:hAnsi="Times New Roman" w:cs="Times New Roman"/>
          <w:color w:val="000000"/>
          <w:sz w:val="24"/>
        </w:rPr>
        <w:t>Future groups may also want to determine</w:t>
      </w:r>
      <w:r w:rsidRPr="00C90E0E">
        <w:rPr>
          <w:rFonts w:ascii="Times New Roman" w:hAnsi="Times New Roman" w:cs="Times New Roman"/>
          <w:color w:val="000000"/>
          <w:sz w:val="24"/>
        </w:rPr>
        <w:t xml:space="preserve"> whether churches could potentially renovate their bell towers using the income gained by giving access to the public. </w:t>
      </w:r>
      <w:r>
        <w:rPr>
          <w:rFonts w:ascii="Times New Roman" w:hAnsi="Times New Roman" w:cs="Times New Roman"/>
          <w:color w:val="000000"/>
          <w:sz w:val="24"/>
        </w:rPr>
        <w:t>The</w:t>
      </w:r>
      <w:r w:rsidRPr="00C90E0E">
        <w:rPr>
          <w:rFonts w:ascii="Times New Roman" w:hAnsi="Times New Roman" w:cs="Times New Roman"/>
          <w:color w:val="000000"/>
          <w:sz w:val="24"/>
        </w:rPr>
        <w:t xml:space="preserve"> information </w:t>
      </w:r>
      <w:r>
        <w:rPr>
          <w:rFonts w:ascii="Times New Roman" w:hAnsi="Times New Roman" w:cs="Times New Roman"/>
          <w:color w:val="000000"/>
          <w:sz w:val="24"/>
        </w:rPr>
        <w:t>collected by our project and the projects before us could</w:t>
      </w:r>
      <w:r w:rsidRPr="00C90E0E">
        <w:rPr>
          <w:rFonts w:ascii="Times New Roman" w:hAnsi="Times New Roman" w:cs="Times New Roman"/>
          <w:color w:val="000000"/>
          <w:sz w:val="24"/>
        </w:rPr>
        <w:t xml:space="preserve"> be put to use by the churches and the people visiting the towers.</w:t>
      </w:r>
    </w:p>
    <w:p w:rsidR="006B4430" w:rsidRPr="00C90E0E" w:rsidRDefault="006B4430" w:rsidP="006B4430">
      <w:pPr>
        <w:pStyle w:val="NormalWeb"/>
        <w:spacing w:before="0" w:beforeAutospacing="0" w:after="0" w:afterAutospacing="0"/>
        <w:ind w:firstLine="720"/>
        <w:rPr>
          <w:rFonts w:ascii="Times New Roman" w:hAnsi="Times New Roman" w:cs="Times New Roman"/>
          <w:color w:val="000000"/>
          <w:sz w:val="24"/>
        </w:rPr>
      </w:pPr>
      <w:r>
        <w:rPr>
          <w:rFonts w:ascii="Times New Roman" w:hAnsi="Times New Roman" w:cs="Times New Roman"/>
          <w:color w:val="000000"/>
          <w:sz w:val="24"/>
        </w:rPr>
        <w:lastRenderedPageBreak/>
        <w:t>To accomplish this goal, we would recommend</w:t>
      </w:r>
      <w:r w:rsidRPr="00C90E0E">
        <w:rPr>
          <w:rFonts w:ascii="Times New Roman" w:hAnsi="Times New Roman" w:cs="Times New Roman"/>
          <w:color w:val="000000"/>
          <w:sz w:val="24"/>
        </w:rPr>
        <w:t xml:space="preserve"> contact</w:t>
      </w:r>
      <w:r>
        <w:rPr>
          <w:rFonts w:ascii="Times New Roman" w:hAnsi="Times New Roman" w:cs="Times New Roman"/>
          <w:color w:val="000000"/>
          <w:sz w:val="24"/>
        </w:rPr>
        <w:t>ing</w:t>
      </w:r>
      <w:r w:rsidRPr="00C90E0E">
        <w:rPr>
          <w:rFonts w:ascii="Times New Roman" w:hAnsi="Times New Roman" w:cs="Times New Roman"/>
          <w:color w:val="000000"/>
          <w:sz w:val="24"/>
        </w:rPr>
        <w:t xml:space="preserve"> the people who oversee the bell towers at San Marco and San Giorgio Maggiore. </w:t>
      </w:r>
      <w:r>
        <w:rPr>
          <w:rFonts w:ascii="Times New Roman" w:hAnsi="Times New Roman" w:cs="Times New Roman"/>
          <w:color w:val="000000"/>
          <w:sz w:val="24"/>
        </w:rPr>
        <w:t>From there, you may be able to obtain information concerning the</w:t>
      </w:r>
      <w:r w:rsidRPr="00C90E0E">
        <w:rPr>
          <w:rFonts w:ascii="Times New Roman" w:hAnsi="Times New Roman" w:cs="Times New Roman"/>
          <w:color w:val="000000"/>
          <w:sz w:val="24"/>
        </w:rPr>
        <w:t xml:space="preserve"> costs incurred to renovate and the operating costs to run the tower as well as income from visitors. One of the potential downfalls of opening another tower could be location. If a church is off the beaten path, not many people will visit. Another negative may be that churches do not want all these tourists to visit or that they would need to have someone to guide tours up to the towers. However, one of the biggest concerns of the churches that we know of is that the towers are not safe. For some, climbing up the towers is dangerous and for others, the belfries are not sanitary. The church may have to invest in repairing the towers to remove these safety concerns before allowing people to go up into them.</w:t>
      </w:r>
    </w:p>
    <w:p w:rsidR="006B4430" w:rsidRPr="00375D55" w:rsidRDefault="006B4430" w:rsidP="00375D55">
      <w:pPr>
        <w:pStyle w:val="NormalWeb"/>
        <w:spacing w:before="0" w:beforeAutospacing="0" w:after="0" w:afterAutospacing="0"/>
        <w:ind w:firstLine="720"/>
        <w:rPr>
          <w:rFonts w:ascii="Times New Roman" w:hAnsi="Times New Roman" w:cs="Times New Roman"/>
          <w:color w:val="000000"/>
          <w:sz w:val="24"/>
        </w:rPr>
      </w:pPr>
      <w:r w:rsidRPr="00C90E0E">
        <w:rPr>
          <w:rFonts w:ascii="Times New Roman" w:hAnsi="Times New Roman" w:cs="Times New Roman"/>
          <w:color w:val="000000"/>
          <w:sz w:val="24"/>
        </w:rPr>
        <w:t xml:space="preserve">To accomplish the task of giving people access to the towers, </w:t>
      </w:r>
      <w:r w:rsidR="00AB7EFE">
        <w:rPr>
          <w:rFonts w:ascii="Times New Roman" w:hAnsi="Times New Roman" w:cs="Times New Roman"/>
          <w:color w:val="000000"/>
          <w:sz w:val="24"/>
        </w:rPr>
        <w:t>we would recommend proposing</w:t>
      </w:r>
      <w:r w:rsidRPr="00C90E0E">
        <w:rPr>
          <w:rFonts w:ascii="Times New Roman" w:hAnsi="Times New Roman" w:cs="Times New Roman"/>
          <w:color w:val="000000"/>
          <w:sz w:val="24"/>
        </w:rPr>
        <w:t xml:space="preserve"> to the priests of several churches a plan to provide access for a fee to those who want to go and see the bells up close.  From this fee the churches may then save money for renovations from the crowds of tourists who visit Venice each year as well as from history and art enthusiasts who would have never had the chance to see the V</w:t>
      </w:r>
      <w:r w:rsidR="00375D55">
        <w:rPr>
          <w:rFonts w:ascii="Times New Roman" w:hAnsi="Times New Roman" w:cs="Times New Roman"/>
          <w:color w:val="000000"/>
          <w:sz w:val="24"/>
        </w:rPr>
        <w:t>enetian church bells until now.</w:t>
      </w:r>
    </w:p>
    <w:p w:rsidR="00F940AF" w:rsidRDefault="00F940AF" w:rsidP="00F940AF">
      <w:pPr>
        <w:pStyle w:val="Heading2"/>
      </w:pPr>
      <w:bookmarkStart w:id="59" w:name="_Toc342920994"/>
      <w:r>
        <w:t xml:space="preserve">6.6 </w:t>
      </w:r>
      <w:r w:rsidR="0063074A">
        <w:t>Sound</w:t>
      </w:r>
      <w:r>
        <w:t xml:space="preserve"> Analysis</w:t>
      </w:r>
      <w:bookmarkEnd w:id="59"/>
    </w:p>
    <w:p w:rsidR="009E18DF" w:rsidRPr="00EB24CA" w:rsidRDefault="009E18DF" w:rsidP="00EB24CA">
      <w:pPr>
        <w:spacing w:after="0"/>
        <w:ind w:firstLine="720"/>
        <w:rPr>
          <w:rFonts w:ascii="Times New Roman" w:hAnsi="Times New Roman" w:cs="Times New Roman"/>
          <w:sz w:val="24"/>
          <w:szCs w:val="24"/>
        </w:rPr>
      </w:pPr>
      <w:r w:rsidRPr="00EB24CA">
        <w:rPr>
          <w:rFonts w:ascii="Times New Roman" w:hAnsi="Times New Roman" w:cs="Times New Roman"/>
          <w:sz w:val="24"/>
          <w:szCs w:val="24"/>
        </w:rPr>
        <w:t>An integral part of our project was introducing the use of the Tascam recorder in our data to provide high quality sound</w:t>
      </w:r>
      <w:r w:rsidR="0063074A" w:rsidRPr="00EB24CA">
        <w:rPr>
          <w:rFonts w:ascii="Times New Roman" w:hAnsi="Times New Roman" w:cs="Times New Roman"/>
          <w:sz w:val="24"/>
          <w:szCs w:val="24"/>
        </w:rPr>
        <w:t>s</w:t>
      </w:r>
      <w:r w:rsidRPr="00EB24CA">
        <w:rPr>
          <w:rFonts w:ascii="Times New Roman" w:hAnsi="Times New Roman" w:cs="Times New Roman"/>
          <w:sz w:val="24"/>
          <w:szCs w:val="24"/>
        </w:rPr>
        <w:t xml:space="preserve"> of the bells. After taking these recordings, we determined the musical note of the bell when it is first struck. However, once there is enough data, it would be interesting to </w:t>
      </w:r>
      <w:r w:rsidR="0063074A" w:rsidRPr="00EB24CA">
        <w:rPr>
          <w:rFonts w:ascii="Times New Roman" w:hAnsi="Times New Roman" w:cs="Times New Roman"/>
          <w:sz w:val="24"/>
          <w:szCs w:val="24"/>
        </w:rPr>
        <w:t xml:space="preserve">find any trends in the musicality of the bells. For instance, one could analyze if there are common chords that the bells may make when played together because most towers have three to four bells. </w:t>
      </w:r>
    </w:p>
    <w:p w:rsidR="0079567B" w:rsidRPr="00EB24CA" w:rsidRDefault="00F71382" w:rsidP="00EB24CA">
      <w:pPr>
        <w:spacing w:after="0"/>
        <w:rPr>
          <w:rFonts w:ascii="Times New Roman" w:hAnsi="Times New Roman" w:cs="Times New Roman"/>
          <w:sz w:val="24"/>
          <w:szCs w:val="24"/>
        </w:rPr>
      </w:pPr>
      <w:r w:rsidRPr="00EB24CA">
        <w:rPr>
          <w:rFonts w:ascii="Times New Roman" w:hAnsi="Times New Roman" w:cs="Times New Roman"/>
          <w:sz w:val="24"/>
          <w:szCs w:val="24"/>
        </w:rPr>
        <w:tab/>
        <w:t>It may also be useful to determine the radius in which the bells can be heard, which can be determined mathematically but one should also account for sound reverberating off of buildings. This may help with creating a mobile application that would help someone determine what tower they are hearing bells ringing from</w:t>
      </w:r>
      <w:r w:rsidR="00EB24CA" w:rsidRPr="00EB24CA">
        <w:rPr>
          <w:rFonts w:ascii="Times New Roman" w:hAnsi="Times New Roman" w:cs="Times New Roman"/>
          <w:sz w:val="24"/>
          <w:szCs w:val="24"/>
        </w:rPr>
        <w:t xml:space="preserve"> by analyzing the distance away from the tower. </w:t>
      </w:r>
      <w:r w:rsidRPr="00EB24CA">
        <w:rPr>
          <w:rFonts w:ascii="Times New Roman" w:hAnsi="Times New Roman" w:cs="Times New Roman"/>
          <w:sz w:val="24"/>
          <w:szCs w:val="24"/>
        </w:rPr>
        <w:t xml:space="preserve"> </w:t>
      </w:r>
    </w:p>
    <w:p w:rsidR="002A4305" w:rsidRPr="00C90E0E" w:rsidRDefault="00D900F2" w:rsidP="00C90E0E">
      <w:pPr>
        <w:pStyle w:val="Heading1"/>
      </w:pPr>
      <w:bookmarkStart w:id="60" w:name="_Toc342920995"/>
      <w:r w:rsidRPr="00C90E0E">
        <w:t>5</w:t>
      </w:r>
      <w:r w:rsidR="005B4738" w:rsidRPr="00C90E0E">
        <w:t>.0 Conclusion</w:t>
      </w:r>
      <w:bookmarkEnd w:id="60"/>
    </w:p>
    <w:p w:rsidR="002A4305" w:rsidRPr="00C90E0E" w:rsidRDefault="005B4738" w:rsidP="002D57B8">
      <w:pPr>
        <w:ind w:firstLine="720"/>
        <w:rPr>
          <w:rFonts w:ascii="Times New Roman" w:hAnsi="Times New Roman" w:cs="Times New Roman"/>
          <w:sz w:val="24"/>
          <w:szCs w:val="24"/>
        </w:rPr>
      </w:pPr>
      <w:r w:rsidRPr="00C90E0E">
        <w:rPr>
          <w:rFonts w:ascii="Times New Roman" w:hAnsi="Times New Roman" w:cs="Times New Roman"/>
          <w:sz w:val="24"/>
          <w:szCs w:val="24"/>
        </w:rPr>
        <w:t xml:space="preserve">Over the past seven weeks, we have worked to increase our knowledge of bells and bell towers and the past projects that have studied them. We have immersed ourselves into the project by brainstorming ideas to achieve our mission, designing our website and application, making </w:t>
      </w:r>
      <w:proofErr w:type="spellStart"/>
      <w:r w:rsidRPr="00C90E0E">
        <w:rPr>
          <w:rFonts w:ascii="Times New Roman" w:hAnsi="Times New Roman" w:cs="Times New Roman"/>
          <w:sz w:val="24"/>
          <w:szCs w:val="24"/>
        </w:rPr>
        <w:t>infographics</w:t>
      </w:r>
      <w:proofErr w:type="spellEnd"/>
      <w:r w:rsidRPr="00C90E0E">
        <w:rPr>
          <w:rFonts w:ascii="Times New Roman" w:hAnsi="Times New Roman" w:cs="Times New Roman"/>
          <w:sz w:val="24"/>
          <w:szCs w:val="24"/>
        </w:rPr>
        <w:t xml:space="preserve">, and planning out how we will collect data while in the bell towers. This proposal is a culmination of our work this past term and will be a guide for our project in Venice. Bells are not only important to us, but are also critical to the history and culture of Venice. By achieving the objectives described above, we hope to preserve the bells as a part of material culture by reconnecting the public with the bells of Venice.  </w:t>
      </w:r>
      <w:r w:rsidRPr="00C90E0E">
        <w:rPr>
          <w:rFonts w:ascii="Times New Roman" w:hAnsi="Times New Roman" w:cs="Times New Roman"/>
          <w:sz w:val="24"/>
          <w:szCs w:val="24"/>
        </w:rPr>
        <w:br w:type="page"/>
      </w:r>
    </w:p>
    <w:p w:rsidR="002A4305" w:rsidRPr="00C90E0E" w:rsidRDefault="005B4738" w:rsidP="00C90E0E">
      <w:pPr>
        <w:pStyle w:val="Heading1"/>
      </w:pPr>
      <w:bookmarkStart w:id="61" w:name="_Toc342920996"/>
      <w:r w:rsidRPr="00C90E0E">
        <w:lastRenderedPageBreak/>
        <w:t>5.0 B</w:t>
      </w:r>
      <w:r w:rsidR="007E754D">
        <w:t>IBLIOGRAPHY</w:t>
      </w:r>
      <w:bookmarkEnd w:id="61"/>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i/>
          <w:iCs/>
          <w:sz w:val="24"/>
          <w:szCs w:val="24"/>
        </w:rPr>
        <w:t>Bell</w:t>
      </w:r>
      <w:r w:rsidRPr="00C90E0E">
        <w:rPr>
          <w:rStyle w:val="apple-converted-space"/>
          <w:rFonts w:ascii="Times New Roman" w:hAnsi="Times New Roman" w:cs="Times New Roman"/>
          <w:sz w:val="24"/>
          <w:szCs w:val="24"/>
        </w:rPr>
        <w:t> </w:t>
      </w:r>
      <w:proofErr w:type="spellStart"/>
      <w:r w:rsidRPr="00C90E0E">
        <w:rPr>
          <w:rFonts w:ascii="Times New Roman" w:hAnsi="Times New Roman" w:cs="Times New Roman"/>
          <w:sz w:val="24"/>
          <w:szCs w:val="24"/>
        </w:rPr>
        <w:t>Encyclopædia</w:t>
      </w:r>
      <w:proofErr w:type="spellEnd"/>
      <w:r w:rsidRPr="00C90E0E">
        <w:rPr>
          <w:rFonts w:ascii="Times New Roman" w:hAnsi="Times New Roman" w:cs="Times New Roman"/>
          <w:sz w:val="24"/>
          <w:szCs w:val="24"/>
        </w:rPr>
        <w:t xml:space="preserve"> Britannica </w:t>
      </w:r>
      <w:proofErr w:type="spellStart"/>
      <w:r w:rsidRPr="00C90E0E">
        <w:rPr>
          <w:rFonts w:ascii="Times New Roman" w:hAnsi="Times New Roman" w:cs="Times New Roman"/>
          <w:sz w:val="24"/>
          <w:szCs w:val="24"/>
        </w:rPr>
        <w:t>Inc</w:t>
      </w:r>
      <w:proofErr w:type="spellEnd"/>
      <w:r w:rsidRPr="00C90E0E">
        <w:rPr>
          <w:rFonts w:ascii="Times New Roman" w:hAnsi="Times New Roman" w:cs="Times New Roman"/>
          <w:sz w:val="24"/>
          <w:szCs w:val="24"/>
        </w:rPr>
        <w:t>, 2012.</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i/>
          <w:iCs/>
          <w:sz w:val="24"/>
          <w:szCs w:val="24"/>
        </w:rPr>
        <w:t>Church Bells: Their Uses, their Romance, and their History</w:t>
      </w:r>
      <w:r w:rsidRPr="00C90E0E">
        <w:rPr>
          <w:rFonts w:ascii="Times New Roman" w:hAnsi="Times New Roman" w:cs="Times New Roman"/>
          <w:sz w:val="24"/>
          <w:szCs w:val="24"/>
        </w:rPr>
        <w:t>. England: 1903.</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i/>
          <w:iCs/>
          <w:sz w:val="24"/>
          <w:szCs w:val="24"/>
        </w:rPr>
        <w:t>Disaster Management Programs for Historic Sites</w:t>
      </w:r>
      <w:r w:rsidRPr="00C90E0E">
        <w:rPr>
          <w:rFonts w:ascii="Times New Roman" w:hAnsi="Times New Roman" w:cs="Times New Roman"/>
          <w:sz w:val="24"/>
          <w:szCs w:val="24"/>
        </w:rPr>
        <w:t>. United States: 1998.</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"ICOMOS Charter for the Interpretation and Presentation of Cultural Heritage Sites."</w:t>
      </w:r>
      <w:proofErr w:type="gramEnd"/>
      <w:r w:rsidRPr="00C90E0E">
        <w:rPr>
          <w:rStyle w:val="apple-converted-space"/>
          <w:rFonts w:ascii="Times New Roman" w:hAnsi="Times New Roman" w:cs="Times New Roman"/>
          <w:sz w:val="24"/>
          <w:szCs w:val="24"/>
        </w:rPr>
        <w:t xml:space="preserve"> </w:t>
      </w:r>
      <w:r w:rsidRPr="00C90E0E">
        <w:rPr>
          <w:rFonts w:ascii="Times New Roman" w:hAnsi="Times New Roman" w:cs="Times New Roman"/>
          <w:i/>
          <w:iCs/>
          <w:sz w:val="24"/>
          <w:szCs w:val="24"/>
        </w:rPr>
        <w:t>International Journal of Cultural Property</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15, no. 4 (2008): 377-383. </w:t>
      </w:r>
      <w:proofErr w:type="gramStart"/>
      <w:r w:rsidRPr="00C90E0E">
        <w:rPr>
          <w:rFonts w:ascii="Times New Roman" w:hAnsi="Times New Roman" w:cs="Times New Roman"/>
          <w:sz w:val="24"/>
          <w:szCs w:val="24"/>
        </w:rPr>
        <w:t>doi:</w:t>
      </w:r>
      <w:proofErr w:type="gramEnd"/>
      <w:r w:rsidRPr="00C90E0E">
        <w:rPr>
          <w:rFonts w:ascii="Times New Roman" w:hAnsi="Times New Roman" w:cs="Times New Roman"/>
          <w:sz w:val="24"/>
          <w:szCs w:val="24"/>
        </w:rPr>
        <w:t>10.1017/S0940739108080417.</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"The International Charter for the Conservation and Restoration of Monuments and Sites (Venice Charter)."</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APT Bulletin</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37, no. 4 (2006): 51-51.</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"Italy: Venice Silences its Church Bells."</w:t>
      </w:r>
      <w:r w:rsidRPr="00C90E0E">
        <w:rPr>
          <w:rStyle w:val="apple-converted-space"/>
          <w:rFonts w:ascii="Times New Roman" w:hAnsi="Times New Roman" w:cs="Times New Roman"/>
          <w:sz w:val="24"/>
          <w:szCs w:val="24"/>
        </w:rPr>
        <w:t> </w:t>
      </w:r>
      <w:proofErr w:type="gramStart"/>
      <w:r w:rsidRPr="00C90E0E">
        <w:rPr>
          <w:rFonts w:ascii="Times New Roman" w:hAnsi="Times New Roman" w:cs="Times New Roman"/>
          <w:i/>
          <w:iCs/>
          <w:sz w:val="24"/>
          <w:szCs w:val="24"/>
        </w:rPr>
        <w:t>McClatchy - Tribune Business News,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Jun 8, 2012, 2012.</w:t>
      </w:r>
      <w:proofErr w:type="gramEnd"/>
      <w:r w:rsidRPr="00C90E0E">
        <w:rPr>
          <w:rStyle w:val="apple-converted-space"/>
          <w:rFonts w:ascii="Times New Roman" w:hAnsi="Times New Roman" w:cs="Times New Roman"/>
          <w:sz w:val="24"/>
          <w:szCs w:val="24"/>
        </w:rPr>
        <w:t> </w:t>
      </w:r>
      <w:hyperlink r:id="rId37" w:tgtFrame="_blank" w:history="1">
        <w:r w:rsidRPr="00C90E0E">
          <w:rPr>
            <w:rStyle w:val="Hyperlink"/>
            <w:rFonts w:ascii="Times New Roman" w:hAnsi="Times New Roman" w:cs="Times New Roman"/>
            <w:sz w:val="24"/>
            <w:szCs w:val="24"/>
          </w:rPr>
          <w:t>http://search.proquest.com/docview/1019230554?accountid=29120</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w:t>
      </w:r>
      <w:proofErr w:type="spellStart"/>
      <w:r w:rsidRPr="00C90E0E">
        <w:rPr>
          <w:rFonts w:ascii="Times New Roman" w:hAnsi="Times New Roman" w:cs="Times New Roman"/>
          <w:sz w:val="24"/>
          <w:szCs w:val="24"/>
        </w:rPr>
        <w:t>Verdin</w:t>
      </w:r>
      <w:proofErr w:type="spellEnd"/>
      <w:r w:rsidRPr="00C90E0E">
        <w:rPr>
          <w:rFonts w:ascii="Times New Roman" w:hAnsi="Times New Roman" w:cs="Times New Roman"/>
          <w:sz w:val="24"/>
          <w:szCs w:val="24"/>
        </w:rPr>
        <w:t xml:space="preserve">: Bells and Clocks since 1842." </w:t>
      </w:r>
      <w:proofErr w:type="gramStart"/>
      <w:r w:rsidRPr="00C90E0E">
        <w:rPr>
          <w:rFonts w:ascii="Times New Roman" w:hAnsi="Times New Roman" w:cs="Times New Roman"/>
          <w:sz w:val="24"/>
          <w:szCs w:val="24"/>
        </w:rPr>
        <w:t xml:space="preserve">The </w:t>
      </w:r>
      <w:proofErr w:type="spellStart"/>
      <w:r w:rsidRPr="00C90E0E">
        <w:rPr>
          <w:rFonts w:ascii="Times New Roman" w:hAnsi="Times New Roman" w:cs="Times New Roman"/>
          <w:sz w:val="24"/>
          <w:szCs w:val="24"/>
        </w:rPr>
        <w:t>Verdin</w:t>
      </w:r>
      <w:proofErr w:type="spellEnd"/>
      <w:r w:rsidRPr="00C90E0E">
        <w:rPr>
          <w:rFonts w:ascii="Times New Roman" w:hAnsi="Times New Roman" w:cs="Times New Roman"/>
          <w:sz w:val="24"/>
          <w:szCs w:val="24"/>
        </w:rPr>
        <w:t xml:space="preserve"> Company, accessed 09/30, 2012,</w:t>
      </w:r>
      <w:r w:rsidRPr="00C90E0E">
        <w:rPr>
          <w:rStyle w:val="apple-converted-space"/>
          <w:rFonts w:ascii="Times New Roman" w:hAnsi="Times New Roman" w:cs="Times New Roman"/>
          <w:sz w:val="24"/>
          <w:szCs w:val="24"/>
        </w:rPr>
        <w:t> </w:t>
      </w:r>
      <w:hyperlink r:id="rId38" w:tgtFrame="_blank" w:history="1">
        <w:r w:rsidRPr="00C90E0E">
          <w:rPr>
            <w:rStyle w:val="Hyperlink"/>
            <w:rFonts w:ascii="Times New Roman" w:hAnsi="Times New Roman" w:cs="Times New Roman"/>
            <w:sz w:val="24"/>
            <w:szCs w:val="24"/>
          </w:rPr>
          <w:t>www.verdin.com</w:t>
        </w:r>
      </w:hyperlink>
      <w:r w:rsidRPr="00C90E0E">
        <w:rPr>
          <w:rFonts w:ascii="Times New Roman" w:hAnsi="Times New Roman" w:cs="Times New Roman"/>
          <w:sz w:val="24"/>
          <w:szCs w:val="24"/>
        </w:rPr>
        <w:t>.</w:t>
      </w:r>
      <w:proofErr w:type="gramEnd"/>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"World Heritage."</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UNESCO, accessed 09/09, 2012,</w:t>
      </w:r>
      <w:r w:rsidRPr="00C90E0E">
        <w:rPr>
          <w:rStyle w:val="apple-converted-space"/>
          <w:rFonts w:ascii="Times New Roman" w:hAnsi="Times New Roman" w:cs="Times New Roman"/>
          <w:sz w:val="24"/>
          <w:szCs w:val="24"/>
        </w:rPr>
        <w:t> </w:t>
      </w:r>
      <w:hyperlink r:id="rId39" w:tgtFrame="_blank" w:history="1">
        <w:r w:rsidRPr="00C90E0E">
          <w:rPr>
            <w:rStyle w:val="Hyperlink"/>
            <w:rFonts w:ascii="Times New Roman" w:hAnsi="Times New Roman" w:cs="Times New Roman"/>
            <w:sz w:val="24"/>
            <w:szCs w:val="24"/>
          </w:rPr>
          <w:t>http://whc.unesco.org</w:t>
        </w:r>
      </w:hyperlink>
      <w:r w:rsidRPr="00C90E0E">
        <w:rPr>
          <w:rFonts w:ascii="Times New Roman" w:hAnsi="Times New Roman" w:cs="Times New Roman"/>
          <w:sz w:val="24"/>
          <w:szCs w:val="24"/>
        </w:rPr>
        <w:t>.</w:t>
      </w:r>
      <w:proofErr w:type="gramEnd"/>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Agger</w:t>
      </w:r>
      <w:proofErr w:type="spellEnd"/>
      <w:r w:rsidRPr="00C90E0E">
        <w:rPr>
          <w:rFonts w:ascii="Times New Roman" w:hAnsi="Times New Roman" w:cs="Times New Roman"/>
          <w:sz w:val="24"/>
          <w:szCs w:val="24"/>
        </w:rPr>
        <w:t>, B. "</w:t>
      </w:r>
      <w:proofErr w:type="spellStart"/>
      <w:r w:rsidRPr="00C90E0E">
        <w:rPr>
          <w:rFonts w:ascii="Times New Roman" w:hAnsi="Times New Roman" w:cs="Times New Roman"/>
          <w:sz w:val="24"/>
          <w:szCs w:val="24"/>
        </w:rPr>
        <w:t>ITime</w:t>
      </w:r>
      <w:proofErr w:type="spellEnd"/>
      <w:r w:rsidRPr="00C90E0E">
        <w:rPr>
          <w:rFonts w:ascii="Times New Roman" w:hAnsi="Times New Roman" w:cs="Times New Roman"/>
          <w:sz w:val="24"/>
          <w:szCs w:val="24"/>
        </w:rPr>
        <w:t>: Labor and Life in a Smartphone Era."</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Time &amp; Society</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20, no. 1 (2011): 119-136.</w:t>
      </w:r>
    </w:p>
    <w:p w:rsidR="007C4B35" w:rsidRPr="00C90E0E" w:rsidRDefault="007C4B35" w:rsidP="007C4B35">
      <w:pPr>
        <w:spacing w:before="240" w:after="240"/>
        <w:ind w:left="360" w:hanging="360"/>
        <w:rPr>
          <w:rFonts w:ascii="Times New Roman" w:hAnsi="Times New Roman" w:cs="Times New Roman"/>
          <w:sz w:val="24"/>
          <w:szCs w:val="24"/>
          <w:lang w:val="it-IT"/>
        </w:rPr>
      </w:pPr>
      <w:proofErr w:type="spellStart"/>
      <w:proofErr w:type="gramStart"/>
      <w:r w:rsidRPr="00C90E0E">
        <w:rPr>
          <w:rFonts w:ascii="Times New Roman" w:hAnsi="Times New Roman" w:cs="Times New Roman"/>
          <w:sz w:val="24"/>
          <w:szCs w:val="24"/>
        </w:rPr>
        <w:t>Ammerman</w:t>
      </w:r>
      <w:proofErr w:type="spellEnd"/>
      <w:r w:rsidRPr="00C90E0E">
        <w:rPr>
          <w:rFonts w:ascii="Times New Roman" w:hAnsi="Times New Roman" w:cs="Times New Roman"/>
          <w:sz w:val="24"/>
          <w:szCs w:val="24"/>
        </w:rPr>
        <w:t xml:space="preserve">, Albert J. and Charles E. </w:t>
      </w:r>
      <w:proofErr w:type="spellStart"/>
      <w:r w:rsidRPr="00C90E0E">
        <w:rPr>
          <w:rFonts w:ascii="Times New Roman" w:hAnsi="Times New Roman" w:cs="Times New Roman"/>
          <w:sz w:val="24"/>
          <w:szCs w:val="24"/>
        </w:rPr>
        <w:t>McClennen</w:t>
      </w:r>
      <w:proofErr w:type="spellEnd"/>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w:t>
      </w:r>
      <w:r w:rsidRPr="00C90E0E">
        <w:rPr>
          <w:rFonts w:ascii="Times New Roman" w:hAnsi="Times New Roman" w:cs="Times New Roman"/>
          <w:sz w:val="24"/>
          <w:szCs w:val="24"/>
          <w:lang w:val="it-IT"/>
        </w:rPr>
        <w:t>"Saving Venice."</w:t>
      </w:r>
      <w:r w:rsidRPr="00C90E0E">
        <w:rPr>
          <w:rStyle w:val="apple-converted-space"/>
          <w:rFonts w:ascii="Times New Roman" w:hAnsi="Times New Roman" w:cs="Times New Roman"/>
          <w:sz w:val="24"/>
          <w:szCs w:val="24"/>
          <w:lang w:val="it-IT"/>
        </w:rPr>
        <w:t> </w:t>
      </w:r>
      <w:r w:rsidRPr="00C90E0E">
        <w:rPr>
          <w:rFonts w:ascii="Times New Roman" w:hAnsi="Times New Roman" w:cs="Times New Roman"/>
          <w:i/>
          <w:iCs/>
          <w:sz w:val="24"/>
          <w:szCs w:val="24"/>
          <w:lang w:val="it-IT"/>
        </w:rPr>
        <w:t>Science</w:t>
      </w:r>
      <w:r w:rsidRPr="00C90E0E">
        <w:rPr>
          <w:rStyle w:val="apple-converted-space"/>
          <w:rFonts w:ascii="Times New Roman" w:hAnsi="Times New Roman" w:cs="Times New Roman"/>
          <w:sz w:val="24"/>
          <w:szCs w:val="24"/>
          <w:lang w:val="it-IT"/>
        </w:rPr>
        <w:t> </w:t>
      </w:r>
      <w:r w:rsidRPr="00C90E0E">
        <w:rPr>
          <w:rFonts w:ascii="Times New Roman" w:hAnsi="Times New Roman" w:cs="Times New Roman"/>
          <w:sz w:val="24"/>
          <w:szCs w:val="24"/>
          <w:lang w:val="it-IT"/>
        </w:rPr>
        <w:t>289, no. 5483 (2000): 1301-1302.</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lang w:val="it-IT"/>
        </w:rPr>
        <w:t xml:space="preserve">Angeloni, Paolo, P. P. Rossi, and M. Vavassori. </w:t>
      </w:r>
      <w:proofErr w:type="gramStart"/>
      <w:r w:rsidRPr="00C90E0E">
        <w:rPr>
          <w:rFonts w:ascii="Times New Roman" w:hAnsi="Times New Roman" w:cs="Times New Roman"/>
          <w:sz w:val="24"/>
          <w:szCs w:val="24"/>
        </w:rPr>
        <w:t>"Monumental Restorations."</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Civil Engineering</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67, no. 2 (1997): 36.</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Anonymous.</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"Saving the Art of Church Bell-Ringing: Garage Music."</w:t>
      </w:r>
      <w:proofErr w:type="gramEnd"/>
      <w:r w:rsidRPr="00C90E0E">
        <w:rPr>
          <w:rStyle w:val="apple-converted-space"/>
          <w:rFonts w:ascii="Times New Roman" w:hAnsi="Times New Roman" w:cs="Times New Roman"/>
          <w:sz w:val="24"/>
          <w:szCs w:val="24"/>
        </w:rPr>
        <w:t> </w:t>
      </w:r>
      <w:proofErr w:type="gramStart"/>
      <w:r w:rsidRPr="00C90E0E">
        <w:rPr>
          <w:rFonts w:ascii="Times New Roman" w:hAnsi="Times New Roman" w:cs="Times New Roman"/>
          <w:i/>
          <w:iCs/>
          <w:sz w:val="24"/>
          <w:szCs w:val="24"/>
        </w:rPr>
        <w:t xml:space="preserve">The Daily Telegraph, </w:t>
      </w:r>
      <w:r w:rsidRPr="00C90E0E">
        <w:rPr>
          <w:rFonts w:ascii="Times New Roman" w:hAnsi="Times New Roman" w:cs="Times New Roman"/>
          <w:sz w:val="24"/>
          <w:szCs w:val="24"/>
        </w:rPr>
        <w:t>2011.</w:t>
      </w:r>
      <w:proofErr w:type="gramEnd"/>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Babyak</w:t>
      </w:r>
      <w:proofErr w:type="spellEnd"/>
      <w:r w:rsidRPr="00C90E0E">
        <w:rPr>
          <w:rFonts w:ascii="Times New Roman" w:hAnsi="Times New Roman" w:cs="Times New Roman"/>
          <w:sz w:val="24"/>
          <w:szCs w:val="24"/>
        </w:rPr>
        <w:t xml:space="preserve">, Richard. </w:t>
      </w:r>
      <w:proofErr w:type="gramStart"/>
      <w:r w:rsidRPr="00C90E0E">
        <w:rPr>
          <w:rFonts w:ascii="Times New Roman" w:hAnsi="Times New Roman" w:cs="Times New Roman"/>
          <w:sz w:val="24"/>
          <w:szCs w:val="24"/>
        </w:rPr>
        <w:t>"Reinventing the Bell Tower."</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Appliance Design</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53, no. 3 (2005): 5.</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Baca, Murtha.</w:t>
      </w:r>
      <w:r w:rsidRPr="00C90E0E">
        <w:rPr>
          <w:rStyle w:val="apple-converted-space"/>
          <w:rFonts w:ascii="Times New Roman" w:hAnsi="Times New Roman" w:cs="Times New Roman"/>
          <w:i/>
          <w:iCs/>
          <w:sz w:val="24"/>
          <w:szCs w:val="24"/>
        </w:rPr>
        <w:t> </w:t>
      </w:r>
      <w:r w:rsidRPr="00C90E0E">
        <w:rPr>
          <w:rFonts w:ascii="Times New Roman" w:hAnsi="Times New Roman" w:cs="Times New Roman"/>
          <w:i/>
          <w:iCs/>
          <w:sz w:val="24"/>
          <w:szCs w:val="24"/>
        </w:rPr>
        <w:t>Cataloging Cultural Objects: A Guide to Describing Cultural Works and their Images</w:t>
      </w:r>
      <w:r w:rsidRPr="00C90E0E">
        <w:rPr>
          <w:rFonts w:ascii="Times New Roman" w:hAnsi="Times New Roman" w:cs="Times New Roman"/>
          <w:sz w:val="24"/>
          <w:szCs w:val="24"/>
        </w:rPr>
        <w:t>, edited by Baca, Murtha ALA Editions, 2006.</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 xml:space="preserve">Ball, </w:t>
      </w:r>
      <w:proofErr w:type="spellStart"/>
      <w:r w:rsidRPr="00C90E0E">
        <w:rPr>
          <w:rFonts w:ascii="Times New Roman" w:hAnsi="Times New Roman" w:cs="Times New Roman"/>
          <w:sz w:val="24"/>
          <w:szCs w:val="24"/>
        </w:rPr>
        <w:t>Dr</w:t>
      </w:r>
      <w:proofErr w:type="spellEnd"/>
      <w:r w:rsidRPr="00C90E0E">
        <w:rPr>
          <w:rFonts w:ascii="Times New Roman" w:hAnsi="Times New Roman" w:cs="Times New Roman"/>
          <w:sz w:val="24"/>
          <w:szCs w:val="24"/>
        </w:rPr>
        <w:t xml:space="preserve"> Steven</w:t>
      </w:r>
      <w:r w:rsidRPr="00C90E0E">
        <w:rPr>
          <w:rFonts w:ascii="Times New Roman" w:hAnsi="Times New Roman" w:cs="Times New Roman"/>
          <w:i/>
          <w:iCs/>
          <w:sz w:val="24"/>
          <w:szCs w:val="24"/>
        </w:rPr>
        <w:t>. The Defense of Bells: Their use and History in the Roman Liturgy</w:t>
      </w:r>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lang w:val="it-IT"/>
        </w:rPr>
        <w:lastRenderedPageBreak/>
        <w:t xml:space="preserve">Beconcini, M. L., S. Bennati, and W. Salvatore. </w:t>
      </w:r>
      <w:r w:rsidRPr="00C90E0E">
        <w:rPr>
          <w:rFonts w:ascii="Times New Roman" w:hAnsi="Times New Roman" w:cs="Times New Roman"/>
          <w:sz w:val="24"/>
          <w:szCs w:val="24"/>
        </w:rPr>
        <w:t>"Structural Characterization of a Medieval Bell Tower: First Historical, Experimental and Numerical Investigations."</w:t>
      </w:r>
      <w:r w:rsidRPr="00C90E0E">
        <w:rPr>
          <w:rStyle w:val="apple-converted-space"/>
          <w:rFonts w:ascii="Times New Roman" w:hAnsi="Times New Roman" w:cs="Times New Roman"/>
          <w:sz w:val="24"/>
          <w:szCs w:val="24"/>
        </w:rPr>
        <w:t> </w:t>
      </w:r>
      <w:proofErr w:type="gramStart"/>
      <w:r w:rsidRPr="00C90E0E">
        <w:rPr>
          <w:rFonts w:ascii="Times New Roman" w:hAnsi="Times New Roman" w:cs="Times New Roman"/>
          <w:i/>
          <w:iCs/>
          <w:sz w:val="24"/>
          <w:szCs w:val="24"/>
        </w:rPr>
        <w:t>University of Pisa, Dept. of Structural Engineering, Pisa, Italy</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(2001).</w:t>
      </w:r>
      <w:proofErr w:type="gramEnd"/>
    </w:p>
    <w:p w:rsidR="007C4B35" w:rsidRPr="00C90E0E" w:rsidRDefault="007C4B35" w:rsidP="007C4B35">
      <w:pPr>
        <w:spacing w:before="240" w:after="240"/>
        <w:ind w:left="360" w:hanging="360"/>
        <w:rPr>
          <w:rFonts w:ascii="Times New Roman" w:hAnsi="Times New Roman" w:cs="Times New Roman"/>
          <w:sz w:val="24"/>
          <w:szCs w:val="24"/>
        </w:rPr>
      </w:pPr>
      <w:proofErr w:type="spellStart"/>
      <w:proofErr w:type="gramStart"/>
      <w:r w:rsidRPr="00C90E0E">
        <w:rPr>
          <w:rFonts w:ascii="Times New Roman" w:hAnsi="Times New Roman" w:cs="Times New Roman"/>
          <w:sz w:val="24"/>
          <w:szCs w:val="24"/>
        </w:rPr>
        <w:t>Beros</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Suman</w:t>
      </w:r>
      <w:proofErr w:type="spellEnd"/>
      <w:r w:rsidRPr="00C90E0E">
        <w:rPr>
          <w:rFonts w:ascii="Times New Roman" w:hAnsi="Times New Roman" w:cs="Times New Roman"/>
          <w:sz w:val="24"/>
          <w:szCs w:val="24"/>
        </w:rPr>
        <w:t xml:space="preserve">, Marian K. </w:t>
      </w:r>
      <w:proofErr w:type="spellStart"/>
      <w:r w:rsidRPr="00C90E0E">
        <w:rPr>
          <w:rFonts w:ascii="Times New Roman" w:hAnsi="Times New Roman" w:cs="Times New Roman"/>
          <w:sz w:val="24"/>
          <w:szCs w:val="24"/>
        </w:rPr>
        <w:t>Riedy</w:t>
      </w:r>
      <w:proofErr w:type="spellEnd"/>
      <w:r w:rsidRPr="00C90E0E">
        <w:rPr>
          <w:rFonts w:ascii="Times New Roman" w:hAnsi="Times New Roman" w:cs="Times New Roman"/>
          <w:sz w:val="24"/>
          <w:szCs w:val="24"/>
        </w:rPr>
        <w:t>, and H. J. Wen.</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"Managing Business Smartphone Data."</w:t>
      </w:r>
      <w:proofErr w:type="gramEnd"/>
      <w:r w:rsidRPr="00C90E0E">
        <w:rPr>
          <w:rFonts w:ascii="Times New Roman" w:hAnsi="Times New Roman" w:cs="Times New Roman"/>
          <w:sz w:val="24"/>
          <w:szCs w:val="24"/>
        </w:rPr>
        <w:t xml:space="preserve"> 14, no. 9 (03; 2012/9, 2011): 3. </w:t>
      </w:r>
      <w:r w:rsidRPr="00C90E0E">
        <w:rPr>
          <w:rStyle w:val="apple-converted-space"/>
          <w:rFonts w:ascii="Times New Roman" w:hAnsi="Times New Roman" w:cs="Times New Roman"/>
          <w:sz w:val="24"/>
          <w:szCs w:val="24"/>
        </w:rPr>
        <w:t xml:space="preserve"> </w:t>
      </w:r>
      <w:hyperlink r:id="rId40" w:tgtFrame="_blank" w:history="1">
        <w:r w:rsidRPr="00C90E0E">
          <w:rPr>
            <w:rStyle w:val="Hyperlink"/>
            <w:rFonts w:ascii="Times New Roman" w:hAnsi="Times New Roman" w:cs="Times New Roman"/>
            <w:sz w:val="24"/>
            <w:szCs w:val="24"/>
          </w:rPr>
          <w:t>http://go.galegroup.com.ezproxy.wpi.edu/ps/i.do?id=GALE%7CA251277646&amp;v=2.1&amp;u=mlin_c_worpoly&amp;it=r&amp;p=ITOF&amp;sw=w</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lang w:val="it-IT"/>
        </w:rPr>
        <w:t xml:space="preserve">Carbognin, Laura, Pietro Teatini, Alberto Tomasin, and Luigi Tosi. </w:t>
      </w:r>
      <w:r w:rsidRPr="00C90E0E">
        <w:rPr>
          <w:rFonts w:ascii="Times New Roman" w:hAnsi="Times New Roman" w:cs="Times New Roman"/>
          <w:sz w:val="24"/>
          <w:szCs w:val="24"/>
        </w:rPr>
        <w:t>"Global Change and Relative Sea Level Rise at Venice: What Impact in Term of Flooding."</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Climate Dynamics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35, no. 6 (2010): 1039-1047. </w:t>
      </w:r>
      <w:proofErr w:type="gramStart"/>
      <w:r w:rsidRPr="00C90E0E">
        <w:rPr>
          <w:rFonts w:ascii="Times New Roman" w:hAnsi="Times New Roman" w:cs="Times New Roman"/>
          <w:sz w:val="24"/>
          <w:szCs w:val="24"/>
        </w:rPr>
        <w:t>doi:</w:t>
      </w:r>
      <w:proofErr w:type="gramEnd"/>
      <w:r w:rsidRPr="00C90E0E">
        <w:rPr>
          <w:rFonts w:ascii="Times New Roman" w:hAnsi="Times New Roman" w:cs="Times New Roman"/>
          <w:sz w:val="24"/>
          <w:szCs w:val="24"/>
        </w:rPr>
        <w:t>10.1007/s00382-009-0617-5.</w:t>
      </w:r>
    </w:p>
    <w:p w:rsidR="007C4B35" w:rsidRPr="00C90E0E" w:rsidRDefault="007C4B35" w:rsidP="007C4B35">
      <w:pPr>
        <w:spacing w:before="240" w:after="240"/>
        <w:ind w:left="360" w:hanging="360"/>
        <w:rPr>
          <w:rFonts w:ascii="Times New Roman" w:hAnsi="Times New Roman" w:cs="Times New Roman"/>
          <w:sz w:val="24"/>
          <w:szCs w:val="24"/>
          <w:lang w:val="it-IT"/>
        </w:rPr>
      </w:pPr>
      <w:proofErr w:type="gramStart"/>
      <w:r w:rsidRPr="00C90E0E">
        <w:rPr>
          <w:rFonts w:ascii="Times New Roman" w:hAnsi="Times New Roman" w:cs="Times New Roman"/>
          <w:sz w:val="24"/>
          <w:szCs w:val="24"/>
        </w:rPr>
        <w:t>Carrera, F. "What Cultural Heritage do we Preserve and Why."</w:t>
      </w:r>
      <w:proofErr w:type="gramEnd"/>
      <w:r w:rsidRPr="00C90E0E">
        <w:rPr>
          <w:rFonts w:ascii="Times New Roman" w:hAnsi="Times New Roman" w:cs="Times New Roman"/>
          <w:sz w:val="24"/>
          <w:szCs w:val="24"/>
        </w:rPr>
        <w:t xml:space="preserve"> </w:t>
      </w:r>
      <w:r w:rsidRPr="00C90E0E">
        <w:rPr>
          <w:rFonts w:ascii="Times New Roman" w:hAnsi="Times New Roman" w:cs="Times New Roman"/>
          <w:sz w:val="24"/>
          <w:szCs w:val="24"/>
          <w:lang w:val="it-IT"/>
        </w:rPr>
        <w:t>(1997).</w:t>
      </w:r>
    </w:p>
    <w:p w:rsidR="007C4B35" w:rsidRPr="00C90E0E" w:rsidRDefault="007C4B35" w:rsidP="007C4B35">
      <w:pPr>
        <w:spacing w:before="240" w:after="240"/>
        <w:ind w:left="360" w:hanging="360"/>
        <w:rPr>
          <w:rFonts w:ascii="Times New Roman" w:hAnsi="Times New Roman" w:cs="Times New Roman"/>
          <w:sz w:val="24"/>
          <w:szCs w:val="24"/>
          <w:lang w:val="it-IT"/>
        </w:rPr>
      </w:pPr>
      <w:r w:rsidRPr="00C90E0E">
        <w:rPr>
          <w:rFonts w:ascii="Times New Roman" w:hAnsi="Times New Roman" w:cs="Times New Roman"/>
          <w:sz w:val="24"/>
          <w:szCs w:val="24"/>
          <w:lang w:val="it-IT"/>
        </w:rPr>
        <w:t>Carrera, F. and J. Cocola. "Venipedia."</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 xml:space="preserve">Carrera, Fabio. "CITY KNOWLEDGE: An Emergent Information Infrastructure for Sustainable Urban Maintenance, Management and Planning." </w:t>
      </w:r>
      <w:proofErr w:type="gramStart"/>
      <w:r w:rsidRPr="00C90E0E">
        <w:rPr>
          <w:rFonts w:ascii="Times New Roman" w:hAnsi="Times New Roman" w:cs="Times New Roman"/>
          <w:sz w:val="24"/>
          <w:szCs w:val="24"/>
        </w:rPr>
        <w:t>PhD dissertation, MIT, 2004.</w:t>
      </w:r>
      <w:proofErr w:type="gramEnd"/>
    </w:p>
    <w:p w:rsidR="007C4B35" w:rsidRPr="00C90E0E" w:rsidRDefault="007C4B35" w:rsidP="007C4B35">
      <w:pPr>
        <w:spacing w:before="240" w:after="240"/>
        <w:ind w:left="360" w:hanging="360"/>
        <w:rPr>
          <w:rFonts w:ascii="Times New Roman" w:hAnsi="Times New Roman" w:cs="Times New Roman"/>
          <w:sz w:val="24"/>
          <w:szCs w:val="24"/>
        </w:rPr>
      </w:pPr>
      <w:proofErr w:type="spellStart"/>
      <w:proofErr w:type="gramStart"/>
      <w:r w:rsidRPr="00C90E0E">
        <w:rPr>
          <w:rFonts w:ascii="Times New Roman" w:hAnsi="Times New Roman" w:cs="Times New Roman"/>
          <w:sz w:val="24"/>
          <w:szCs w:val="24"/>
        </w:rPr>
        <w:t>Choo</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Hyungseung</w:t>
      </w:r>
      <w:proofErr w:type="spellEnd"/>
      <w:r w:rsidRPr="00C90E0E">
        <w:rPr>
          <w:rFonts w:ascii="Times New Roman" w:hAnsi="Times New Roman" w:cs="Times New Roman"/>
          <w:sz w:val="24"/>
          <w:szCs w:val="24"/>
        </w:rPr>
        <w:t xml:space="preserve"> and Dong-</w:t>
      </w:r>
      <w:proofErr w:type="spellStart"/>
      <w:r w:rsidRPr="00C90E0E">
        <w:rPr>
          <w:rFonts w:ascii="Times New Roman" w:hAnsi="Times New Roman" w:cs="Times New Roman"/>
          <w:sz w:val="24"/>
          <w:szCs w:val="24"/>
        </w:rPr>
        <w:t>Hee</w:t>
      </w:r>
      <w:proofErr w:type="spellEnd"/>
      <w:r w:rsidRPr="00C90E0E">
        <w:rPr>
          <w:rFonts w:ascii="Times New Roman" w:hAnsi="Times New Roman" w:cs="Times New Roman"/>
          <w:sz w:val="24"/>
          <w:szCs w:val="24"/>
        </w:rPr>
        <w:t xml:space="preserve"> Shin.</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"Exploring Cross-Cultural Value Structures with Smartphones."</w:t>
      </w:r>
      <w:proofErr w:type="gramEnd"/>
      <w:r w:rsidRPr="00C90E0E">
        <w:rPr>
          <w:rFonts w:ascii="Times New Roman" w:hAnsi="Times New Roman" w:cs="Times New Roman"/>
          <w:sz w:val="24"/>
          <w:szCs w:val="24"/>
        </w:rPr>
        <w:t xml:space="preserve"> 20, no. 2 (April; 2012/9, 2012): 67. </w:t>
      </w:r>
      <w:hyperlink r:id="rId41" w:tgtFrame="_blank" w:history="1">
        <w:r w:rsidRPr="00C90E0E">
          <w:rPr>
            <w:rStyle w:val="Hyperlink"/>
            <w:rFonts w:ascii="Times New Roman" w:hAnsi="Times New Roman" w:cs="Times New Roman"/>
            <w:sz w:val="24"/>
            <w:szCs w:val="24"/>
          </w:rPr>
          <w:t>http://go.galegroup.com.ezproxy.wpi.edu/ps/i.do?id=GALE%7CA294897648&amp;v=2.1&amp;u=mlin_c_worpoly&amp;it=r&amp;p=ITOF&amp;sw=w</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Cloonan</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Michèle</w:t>
      </w:r>
      <w:proofErr w:type="spellEnd"/>
      <w:r w:rsidRPr="00C90E0E">
        <w:rPr>
          <w:rFonts w:ascii="Times New Roman" w:hAnsi="Times New Roman" w:cs="Times New Roman"/>
          <w:sz w:val="24"/>
          <w:szCs w:val="24"/>
        </w:rPr>
        <w:t xml:space="preserve"> Valerie. </w:t>
      </w:r>
      <w:proofErr w:type="gramStart"/>
      <w:r w:rsidRPr="00C90E0E">
        <w:rPr>
          <w:rFonts w:ascii="Times New Roman" w:hAnsi="Times New Roman" w:cs="Times New Roman"/>
          <w:sz w:val="24"/>
          <w:szCs w:val="24"/>
        </w:rPr>
        <w:t>"The Paradox of Preservation."</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Library Trends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56, no. 1 (2007): 133-147.</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 xml:space="preserve">Costa, Virginia and </w:t>
      </w:r>
      <w:proofErr w:type="spellStart"/>
      <w:r w:rsidRPr="00C90E0E">
        <w:rPr>
          <w:rFonts w:ascii="Times New Roman" w:hAnsi="Times New Roman" w:cs="Times New Roman"/>
          <w:sz w:val="24"/>
          <w:szCs w:val="24"/>
        </w:rPr>
        <w:t>Annick</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Texier</w:t>
      </w:r>
      <w:proofErr w:type="spellEnd"/>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"Restoration of Cultural Heritage: Evaluation of the Compatibility between Metals and Sealing Products."</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Journal of Solid State Electrochemistry</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14, no. 3 (2010): 403-405. </w:t>
      </w:r>
      <w:proofErr w:type="gramStart"/>
      <w:r w:rsidRPr="00C90E0E">
        <w:rPr>
          <w:rFonts w:ascii="Times New Roman" w:hAnsi="Times New Roman" w:cs="Times New Roman"/>
          <w:sz w:val="24"/>
          <w:szCs w:val="24"/>
        </w:rPr>
        <w:t>doi:</w:t>
      </w:r>
      <w:proofErr w:type="gramEnd"/>
      <w:r w:rsidRPr="00C90E0E">
        <w:rPr>
          <w:rFonts w:ascii="Times New Roman" w:hAnsi="Times New Roman" w:cs="Times New Roman"/>
          <w:sz w:val="24"/>
          <w:szCs w:val="24"/>
        </w:rPr>
        <w:t>10.1007/s10008-009-0891-5.</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Cotton, Jeff. "The Churches of Venice.</w:t>
      </w:r>
      <w:proofErr w:type="gramStart"/>
      <w:r w:rsidRPr="00C90E0E">
        <w:rPr>
          <w:rFonts w:ascii="Times New Roman" w:hAnsi="Times New Roman" w:cs="Times New Roman"/>
          <w:sz w:val="24"/>
          <w:szCs w:val="24"/>
        </w:rPr>
        <w:t>" ,</w:t>
      </w:r>
      <w:proofErr w:type="gramEnd"/>
      <w:r w:rsidRPr="00C90E0E">
        <w:rPr>
          <w:rFonts w:ascii="Times New Roman" w:hAnsi="Times New Roman" w:cs="Times New Roman"/>
          <w:sz w:val="24"/>
          <w:szCs w:val="24"/>
        </w:rPr>
        <w:t xml:space="preserve"> accessed Sept. 09, 2012,</w:t>
      </w:r>
      <w:r w:rsidRPr="00C90E0E">
        <w:rPr>
          <w:rStyle w:val="apple-converted-space"/>
          <w:rFonts w:ascii="Times New Roman" w:hAnsi="Times New Roman" w:cs="Times New Roman"/>
          <w:sz w:val="24"/>
          <w:szCs w:val="24"/>
        </w:rPr>
        <w:t xml:space="preserve"> </w:t>
      </w:r>
      <w:hyperlink r:id="rId42" w:anchor="sanbart" w:tgtFrame="_blank" w:history="1">
        <w:r w:rsidRPr="00C90E0E">
          <w:rPr>
            <w:rStyle w:val="Hyperlink"/>
            <w:rFonts w:ascii="Times New Roman" w:hAnsi="Times New Roman" w:cs="Times New Roman"/>
            <w:sz w:val="24"/>
            <w:szCs w:val="24"/>
          </w:rPr>
          <w:t>http://www.churchesofvenice.co.uk/sanmarco.htm#sanbart</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lang w:val="it-IT"/>
        </w:rPr>
        <w:t xml:space="preserve">D’Ambrisi, Angelo, Valentina Mariani, and Marco Mezzi. </w:t>
      </w:r>
      <w:r w:rsidRPr="00C90E0E">
        <w:rPr>
          <w:rFonts w:ascii="Times New Roman" w:hAnsi="Times New Roman" w:cs="Times New Roman"/>
          <w:sz w:val="24"/>
          <w:szCs w:val="24"/>
        </w:rPr>
        <w:t>"Seismic Assessment of a Historical Masonry Tower with Nonlinear Static and Dynamic Analyses Tuned on Ambient Vibration Tests."</w:t>
      </w:r>
      <w:r w:rsidRPr="00C90E0E">
        <w:rPr>
          <w:rStyle w:val="apple-converted-space"/>
          <w:rFonts w:ascii="Times New Roman" w:hAnsi="Times New Roman" w:cs="Times New Roman"/>
          <w:sz w:val="24"/>
          <w:szCs w:val="24"/>
        </w:rPr>
        <w:t> </w:t>
      </w:r>
      <w:proofErr w:type="gramStart"/>
      <w:r w:rsidRPr="00C90E0E">
        <w:rPr>
          <w:rFonts w:ascii="Times New Roman" w:hAnsi="Times New Roman" w:cs="Times New Roman"/>
          <w:i/>
          <w:iCs/>
          <w:sz w:val="24"/>
          <w:szCs w:val="24"/>
        </w:rPr>
        <w:t>Engineering Structures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36, (2012): 210-219.</w:t>
      </w:r>
      <w:proofErr w:type="gramEnd"/>
      <w:r w:rsidRPr="00C90E0E">
        <w:rPr>
          <w:rFonts w:ascii="Times New Roman" w:hAnsi="Times New Roman" w:cs="Times New Roman"/>
          <w:sz w:val="24"/>
          <w:szCs w:val="24"/>
        </w:rPr>
        <w:t xml:space="preserve"> doi:10.1016/j.engstruct.2011.12.009.</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 xml:space="preserve">de Oliveira, F. J. R., D. C. B. </w:t>
      </w:r>
      <w:proofErr w:type="spellStart"/>
      <w:r w:rsidRPr="00C90E0E">
        <w:rPr>
          <w:rFonts w:ascii="Times New Roman" w:hAnsi="Times New Roman" w:cs="Times New Roman"/>
          <w:sz w:val="24"/>
          <w:szCs w:val="24"/>
        </w:rPr>
        <w:t>Lago</w:t>
      </w:r>
      <w:proofErr w:type="spellEnd"/>
      <w:r w:rsidRPr="00C90E0E">
        <w:rPr>
          <w:rFonts w:ascii="Times New Roman" w:hAnsi="Times New Roman" w:cs="Times New Roman"/>
          <w:sz w:val="24"/>
          <w:szCs w:val="24"/>
        </w:rPr>
        <w:t xml:space="preserve">, L. F. </w:t>
      </w:r>
      <w:proofErr w:type="spellStart"/>
      <w:r w:rsidRPr="00C90E0E">
        <w:rPr>
          <w:rFonts w:ascii="Times New Roman" w:hAnsi="Times New Roman" w:cs="Times New Roman"/>
          <w:sz w:val="24"/>
          <w:szCs w:val="24"/>
        </w:rPr>
        <w:t>Senna</w:t>
      </w:r>
      <w:proofErr w:type="spellEnd"/>
      <w:r w:rsidRPr="00C90E0E">
        <w:rPr>
          <w:rFonts w:ascii="Times New Roman" w:hAnsi="Times New Roman" w:cs="Times New Roman"/>
          <w:sz w:val="24"/>
          <w:szCs w:val="24"/>
        </w:rPr>
        <w:t xml:space="preserve">, L. R. M. de Miranda, and E. </w:t>
      </w:r>
      <w:proofErr w:type="spellStart"/>
      <w:r w:rsidRPr="00C90E0E">
        <w:rPr>
          <w:rFonts w:ascii="Times New Roman" w:hAnsi="Times New Roman" w:cs="Times New Roman"/>
          <w:sz w:val="24"/>
          <w:szCs w:val="24"/>
        </w:rPr>
        <w:t>D’Elia</w:t>
      </w:r>
      <w:proofErr w:type="spell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"Study of Patina Formation on Bronze Specimens."</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Materials Chemistry and Physics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115, no. 2 (2009): 761-770. doi:10.1016/j.matchemphys.2009.02.035.</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lastRenderedPageBreak/>
        <w:t>DeVoto</w:t>
      </w:r>
      <w:proofErr w:type="spellEnd"/>
      <w:r w:rsidRPr="00C90E0E">
        <w:rPr>
          <w:rFonts w:ascii="Times New Roman" w:hAnsi="Times New Roman" w:cs="Times New Roman"/>
          <w:sz w:val="24"/>
          <w:szCs w:val="24"/>
        </w:rPr>
        <w:t xml:space="preserve">, Mark. </w:t>
      </w:r>
      <w:proofErr w:type="gramStart"/>
      <w:r w:rsidRPr="00C90E0E">
        <w:rPr>
          <w:rFonts w:ascii="Times New Roman" w:hAnsi="Times New Roman" w:cs="Times New Roman"/>
          <w:sz w:val="24"/>
          <w:szCs w:val="24"/>
        </w:rPr>
        <w:t>"Boris's Bells, by Way of Schubert and Others."</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Current Musicology</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no. 83 (2007): 131-152.</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 xml:space="preserve">Entertainment, </w:t>
      </w:r>
      <w:proofErr w:type="spellStart"/>
      <w:r w:rsidRPr="00C90E0E">
        <w:rPr>
          <w:rFonts w:ascii="Times New Roman" w:hAnsi="Times New Roman" w:cs="Times New Roman"/>
          <w:sz w:val="24"/>
          <w:szCs w:val="24"/>
        </w:rPr>
        <w:t>Shazam</w:t>
      </w:r>
      <w:proofErr w:type="spellEnd"/>
      <w:r w:rsidRPr="00C90E0E">
        <w:rPr>
          <w:rFonts w:ascii="Times New Roman" w:hAnsi="Times New Roman" w:cs="Times New Roman"/>
          <w:sz w:val="24"/>
          <w:szCs w:val="24"/>
        </w:rPr>
        <w:t>.</w:t>
      </w:r>
      <w:proofErr w:type="gramEnd"/>
      <w:r w:rsidRPr="00C90E0E">
        <w:rPr>
          <w:rStyle w:val="apple-converted-space"/>
          <w:rFonts w:ascii="Times New Roman" w:hAnsi="Times New Roman" w:cs="Times New Roman"/>
          <w:i/>
          <w:iCs/>
          <w:sz w:val="24"/>
          <w:szCs w:val="24"/>
        </w:rPr>
        <w:t> </w:t>
      </w:r>
      <w:proofErr w:type="spellStart"/>
      <w:proofErr w:type="gramStart"/>
      <w:r w:rsidRPr="00C90E0E">
        <w:rPr>
          <w:rFonts w:ascii="Times New Roman" w:hAnsi="Times New Roman" w:cs="Times New Roman"/>
          <w:i/>
          <w:iCs/>
          <w:sz w:val="24"/>
          <w:szCs w:val="24"/>
        </w:rPr>
        <w:t>Shazam</w:t>
      </w:r>
      <w:proofErr w:type="spellEnd"/>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2002.</w:t>
      </w:r>
      <w:proofErr w:type="gramEnd"/>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Ericsson. "Interim Traffic and Market Data Report Covers Growth in Subscriptions, Voice Traffic and Mobile Data.</w:t>
      </w:r>
      <w:proofErr w:type="gramStart"/>
      <w:r w:rsidRPr="00C90E0E">
        <w:rPr>
          <w:rFonts w:ascii="Times New Roman" w:hAnsi="Times New Roman" w:cs="Times New Roman"/>
          <w:sz w:val="24"/>
          <w:szCs w:val="24"/>
        </w:rPr>
        <w:t>" ,</w:t>
      </w:r>
      <w:proofErr w:type="gramEnd"/>
      <w:r w:rsidRPr="00C90E0E">
        <w:rPr>
          <w:rFonts w:ascii="Times New Roman" w:hAnsi="Times New Roman" w:cs="Times New Roman"/>
          <w:sz w:val="24"/>
          <w:szCs w:val="24"/>
        </w:rPr>
        <w:t xml:space="preserve"> accessed September 9, 2012, </w:t>
      </w:r>
      <w:hyperlink r:id="rId43" w:tgtFrame="_blank" w:history="1">
        <w:r w:rsidRPr="00C90E0E">
          <w:rPr>
            <w:rStyle w:val="Hyperlink"/>
            <w:rFonts w:ascii="Times New Roman" w:hAnsi="Times New Roman" w:cs="Times New Roman"/>
            <w:sz w:val="24"/>
            <w:szCs w:val="24"/>
          </w:rPr>
          <w:t>http://www.ericsson.com/news/120222_interim_traffic_and_market_data_report_covers_growth_in_subscriptions_voice_traffic_and_mobile_data_244159020_c</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 xml:space="preserve">Fitzgerald, K. P., J. </w:t>
      </w:r>
      <w:proofErr w:type="spellStart"/>
      <w:r w:rsidRPr="00C90E0E">
        <w:rPr>
          <w:rFonts w:ascii="Times New Roman" w:hAnsi="Times New Roman" w:cs="Times New Roman"/>
          <w:sz w:val="24"/>
          <w:szCs w:val="24"/>
        </w:rPr>
        <w:t>Nairn</w:t>
      </w:r>
      <w:proofErr w:type="spellEnd"/>
      <w:r w:rsidRPr="00C90E0E">
        <w:rPr>
          <w:rFonts w:ascii="Times New Roman" w:hAnsi="Times New Roman" w:cs="Times New Roman"/>
          <w:sz w:val="24"/>
          <w:szCs w:val="24"/>
        </w:rPr>
        <w:t xml:space="preserve">, and A. </w:t>
      </w:r>
      <w:proofErr w:type="spellStart"/>
      <w:r w:rsidRPr="00C90E0E">
        <w:rPr>
          <w:rFonts w:ascii="Times New Roman" w:hAnsi="Times New Roman" w:cs="Times New Roman"/>
          <w:sz w:val="24"/>
          <w:szCs w:val="24"/>
        </w:rPr>
        <w:t>Atrens</w:t>
      </w:r>
      <w:proofErr w:type="spellEnd"/>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 xml:space="preserve">"The Chemistry of Copper </w:t>
      </w:r>
      <w:proofErr w:type="spellStart"/>
      <w:r w:rsidRPr="00C90E0E">
        <w:rPr>
          <w:rFonts w:ascii="Times New Roman" w:hAnsi="Times New Roman" w:cs="Times New Roman"/>
          <w:sz w:val="24"/>
          <w:szCs w:val="24"/>
        </w:rPr>
        <w:t>Patination</w:t>
      </w:r>
      <w:proofErr w:type="spellEnd"/>
      <w:r w:rsidRPr="00C90E0E">
        <w:rPr>
          <w:rFonts w:ascii="Times New Roman" w:hAnsi="Times New Roman" w:cs="Times New Roman"/>
          <w:sz w:val="24"/>
          <w:szCs w:val="24"/>
        </w:rPr>
        <w:t>."</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Corrosion Science</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40, no. 12 (1998): 2029-2050. </w:t>
      </w:r>
      <w:proofErr w:type="gramStart"/>
      <w:r w:rsidRPr="00C90E0E">
        <w:rPr>
          <w:rFonts w:ascii="Times New Roman" w:hAnsi="Times New Roman" w:cs="Times New Roman"/>
          <w:sz w:val="24"/>
          <w:szCs w:val="24"/>
        </w:rPr>
        <w:t>doi:</w:t>
      </w:r>
      <w:proofErr w:type="gramEnd"/>
      <w:r w:rsidRPr="00C90E0E">
        <w:rPr>
          <w:rFonts w:ascii="Times New Roman" w:hAnsi="Times New Roman" w:cs="Times New Roman"/>
          <w:sz w:val="24"/>
          <w:szCs w:val="24"/>
        </w:rPr>
        <w:t>10.1016/S0010-938X(98)00093-6.</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 xml:space="preserve">Freemantle, Michael. </w:t>
      </w:r>
      <w:proofErr w:type="gramStart"/>
      <w:r w:rsidRPr="00C90E0E">
        <w:rPr>
          <w:rFonts w:ascii="Times New Roman" w:hAnsi="Times New Roman" w:cs="Times New Roman"/>
          <w:sz w:val="24"/>
          <w:szCs w:val="24"/>
        </w:rPr>
        <w:t>"Safeguarding Venice."</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Chemical &amp; Engineering News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78, no. 35 (2000): 23.</w:t>
      </w:r>
    </w:p>
    <w:p w:rsidR="007C4B35" w:rsidRPr="00C90E0E" w:rsidRDefault="007C4B35" w:rsidP="007C4B35">
      <w:pPr>
        <w:spacing w:before="240" w:after="240"/>
        <w:ind w:left="360" w:hanging="360"/>
        <w:rPr>
          <w:rFonts w:ascii="Times New Roman" w:hAnsi="Times New Roman" w:cs="Times New Roman"/>
          <w:sz w:val="24"/>
          <w:szCs w:val="24"/>
        </w:rPr>
      </w:pPr>
      <w:proofErr w:type="spellStart"/>
      <w:proofErr w:type="gramStart"/>
      <w:r w:rsidRPr="00C90E0E">
        <w:rPr>
          <w:rFonts w:ascii="Times New Roman" w:hAnsi="Times New Roman" w:cs="Times New Roman"/>
          <w:sz w:val="24"/>
          <w:szCs w:val="24"/>
        </w:rPr>
        <w:t>Gatty</w:t>
      </w:r>
      <w:proofErr w:type="spellEnd"/>
      <w:r w:rsidRPr="00C90E0E">
        <w:rPr>
          <w:rFonts w:ascii="Times New Roman" w:hAnsi="Times New Roman" w:cs="Times New Roman"/>
          <w:sz w:val="24"/>
          <w:szCs w:val="24"/>
        </w:rPr>
        <w:t>, Alfred and Universal Library.</w:t>
      </w:r>
      <w:proofErr w:type="gramEnd"/>
      <w:r w:rsidRPr="00C90E0E">
        <w:rPr>
          <w:rStyle w:val="apple-converted-space"/>
          <w:rFonts w:ascii="Times New Roman" w:hAnsi="Times New Roman" w:cs="Times New Roman"/>
          <w:i/>
          <w:iCs/>
          <w:sz w:val="24"/>
          <w:szCs w:val="24"/>
        </w:rPr>
        <w:t> </w:t>
      </w:r>
      <w:r w:rsidRPr="00C90E0E">
        <w:rPr>
          <w:rFonts w:ascii="Times New Roman" w:hAnsi="Times New Roman" w:cs="Times New Roman"/>
          <w:i/>
          <w:iCs/>
          <w:sz w:val="24"/>
          <w:szCs w:val="24"/>
        </w:rPr>
        <w:t>Bell its Origin History and Uses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George Bell, 1848.</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 xml:space="preserve">Gentile, C. and A. </w:t>
      </w:r>
      <w:proofErr w:type="spellStart"/>
      <w:r w:rsidRPr="00C90E0E">
        <w:rPr>
          <w:rFonts w:ascii="Times New Roman" w:hAnsi="Times New Roman" w:cs="Times New Roman"/>
          <w:sz w:val="24"/>
          <w:szCs w:val="24"/>
        </w:rPr>
        <w:t>Saisi</w:t>
      </w:r>
      <w:proofErr w:type="spellEnd"/>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"Ambient Vibration Testing of Historic Masonry Towers for Structural Identification and Damage Assessment."</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Construction and Building Materials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21, no. 6 (6, 2007): 1311-1321. doi:10.1016/j.conbuildmat.2006.01.007.</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Google.</w:t>
      </w:r>
      <w:proofErr w:type="gramEnd"/>
      <w:r w:rsidRPr="00C90E0E">
        <w:rPr>
          <w:rFonts w:ascii="Times New Roman" w:hAnsi="Times New Roman" w:cs="Times New Roman"/>
          <w:sz w:val="24"/>
          <w:szCs w:val="24"/>
        </w:rPr>
        <w:t xml:space="preserve"> "Android Developers.</w:t>
      </w:r>
      <w:proofErr w:type="gramStart"/>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accessed September, 10, 2012,</w:t>
      </w:r>
      <w:r w:rsidRPr="00C90E0E">
        <w:rPr>
          <w:rStyle w:val="apple-converted-space"/>
          <w:rFonts w:ascii="Times New Roman" w:hAnsi="Times New Roman" w:cs="Times New Roman"/>
          <w:sz w:val="24"/>
          <w:szCs w:val="24"/>
        </w:rPr>
        <w:t xml:space="preserve"> </w:t>
      </w:r>
      <w:hyperlink r:id="rId44" w:tgtFrame="_blank" w:history="1">
        <w:r w:rsidRPr="00C90E0E">
          <w:rPr>
            <w:rStyle w:val="Hyperlink"/>
            <w:rFonts w:ascii="Times New Roman" w:hAnsi="Times New Roman" w:cs="Times New Roman"/>
            <w:sz w:val="24"/>
            <w:szCs w:val="24"/>
          </w:rPr>
          <w:t>http://developer.android.com/index.html</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Gromort</w:t>
      </w:r>
      <w:proofErr w:type="spellEnd"/>
      <w:r w:rsidRPr="00C90E0E">
        <w:rPr>
          <w:rFonts w:ascii="Times New Roman" w:hAnsi="Times New Roman" w:cs="Times New Roman"/>
          <w:sz w:val="24"/>
          <w:szCs w:val="24"/>
        </w:rPr>
        <w:t>, Georges.</w:t>
      </w:r>
      <w:r w:rsidRPr="00C90E0E">
        <w:rPr>
          <w:rStyle w:val="apple-converted-space"/>
          <w:rFonts w:ascii="Times New Roman" w:hAnsi="Times New Roman" w:cs="Times New Roman"/>
          <w:i/>
          <w:iCs/>
          <w:sz w:val="24"/>
          <w:szCs w:val="24"/>
        </w:rPr>
        <w:t> </w:t>
      </w:r>
      <w:proofErr w:type="gramStart"/>
      <w:r w:rsidRPr="00C90E0E">
        <w:rPr>
          <w:rFonts w:ascii="Times New Roman" w:hAnsi="Times New Roman" w:cs="Times New Roman"/>
          <w:i/>
          <w:iCs/>
          <w:sz w:val="24"/>
          <w:szCs w:val="24"/>
        </w:rPr>
        <w:t>Italian Renaissance Architecture</w:t>
      </w:r>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England: 1922.</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Hamilton, Donny L.</w:t>
      </w:r>
      <w:r w:rsidRPr="00C90E0E">
        <w:rPr>
          <w:rStyle w:val="apple-converted-space"/>
          <w:rFonts w:ascii="Times New Roman" w:hAnsi="Times New Roman" w:cs="Times New Roman"/>
          <w:i/>
          <w:iCs/>
          <w:sz w:val="24"/>
          <w:szCs w:val="24"/>
        </w:rPr>
        <w:t> </w:t>
      </w:r>
      <w:r w:rsidRPr="00C90E0E">
        <w:rPr>
          <w:rFonts w:ascii="Times New Roman" w:hAnsi="Times New Roman" w:cs="Times New Roman"/>
          <w:i/>
          <w:iCs/>
          <w:sz w:val="24"/>
          <w:szCs w:val="24"/>
        </w:rPr>
        <w:t>Methods for Conserving Archaeological Material from Underwater Sites</w:t>
      </w:r>
      <w:r w:rsidRPr="00C90E0E">
        <w:rPr>
          <w:rFonts w:ascii="Times New Roman" w:hAnsi="Times New Roman" w:cs="Times New Roman"/>
          <w:sz w:val="24"/>
          <w:szCs w:val="24"/>
        </w:rPr>
        <w:t>. Texas A&amp;M University: Department of Anthropology, 1998.</w:t>
      </w:r>
    </w:p>
    <w:p w:rsidR="007C4B35" w:rsidRPr="00C90E0E" w:rsidRDefault="007C4B35" w:rsidP="007C4B35">
      <w:pPr>
        <w:spacing w:before="240" w:after="240"/>
        <w:ind w:left="360" w:hanging="360"/>
        <w:rPr>
          <w:rFonts w:ascii="Times New Roman" w:hAnsi="Times New Roman" w:cs="Times New Roman"/>
          <w:sz w:val="24"/>
          <w:szCs w:val="24"/>
        </w:rPr>
      </w:pPr>
      <w:proofErr w:type="spellStart"/>
      <w:proofErr w:type="gramStart"/>
      <w:r w:rsidRPr="00C90E0E">
        <w:rPr>
          <w:rFonts w:ascii="Times New Roman" w:hAnsi="Times New Roman" w:cs="Times New Roman"/>
          <w:sz w:val="24"/>
          <w:szCs w:val="24"/>
        </w:rPr>
        <w:t>Hassler</w:t>
      </w:r>
      <w:proofErr w:type="spellEnd"/>
      <w:r w:rsidRPr="00C90E0E">
        <w:rPr>
          <w:rFonts w:ascii="Times New Roman" w:hAnsi="Times New Roman" w:cs="Times New Roman"/>
          <w:sz w:val="24"/>
          <w:szCs w:val="24"/>
        </w:rPr>
        <w:t>, S. "Our Smartphones, Ourselves."</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Spectrum, IEEE</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49, no. 9 (2012): 10-10.</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Hedberg</w:t>
      </w:r>
      <w:proofErr w:type="spellEnd"/>
      <w:r w:rsidRPr="00C90E0E">
        <w:rPr>
          <w:rFonts w:ascii="Times New Roman" w:hAnsi="Times New Roman" w:cs="Times New Roman"/>
          <w:sz w:val="24"/>
          <w:szCs w:val="24"/>
        </w:rPr>
        <w:t xml:space="preserve">, Yolanda. </w:t>
      </w:r>
      <w:proofErr w:type="gramStart"/>
      <w:r w:rsidRPr="00C90E0E">
        <w:rPr>
          <w:rFonts w:ascii="Times New Roman" w:hAnsi="Times New Roman" w:cs="Times New Roman"/>
          <w:sz w:val="24"/>
          <w:szCs w:val="24"/>
        </w:rPr>
        <w:t>"Protective Green Patinas on Copper in Outdoor Constructions."</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Journal of Environmental Protection</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 no. 7 (2011): 956-959. doi:10.4236/jep.2011.27109.</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 xml:space="preserve">Heike C </w:t>
      </w:r>
      <w:proofErr w:type="spellStart"/>
      <w:r w:rsidRPr="00C90E0E">
        <w:rPr>
          <w:rFonts w:ascii="Times New Roman" w:hAnsi="Times New Roman" w:cs="Times New Roman"/>
          <w:sz w:val="24"/>
          <w:szCs w:val="24"/>
        </w:rPr>
        <w:t>Alberts</w:t>
      </w:r>
      <w:proofErr w:type="spellEnd"/>
      <w:r w:rsidRPr="00C90E0E">
        <w:rPr>
          <w:rFonts w:ascii="Times New Roman" w:hAnsi="Times New Roman" w:cs="Times New Roman"/>
          <w:sz w:val="24"/>
          <w:szCs w:val="24"/>
        </w:rPr>
        <w:t xml:space="preserve"> and Helen D Hazen.</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"MAINTAINING AUTHENTICITY AND INTEGRITY AT CULTURAL WORLD HERITAGE SITES."</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Geographical Review</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100, no. 1 (2010): 56.</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Ibelings</w:t>
      </w:r>
      <w:proofErr w:type="spellEnd"/>
      <w:r w:rsidRPr="00C90E0E">
        <w:rPr>
          <w:rFonts w:ascii="Times New Roman" w:hAnsi="Times New Roman" w:cs="Times New Roman"/>
          <w:sz w:val="24"/>
          <w:szCs w:val="24"/>
        </w:rPr>
        <w:t xml:space="preserve">, Hans. </w:t>
      </w:r>
      <w:proofErr w:type="gramStart"/>
      <w:r w:rsidRPr="00C90E0E">
        <w:rPr>
          <w:rFonts w:ascii="Times New Roman" w:hAnsi="Times New Roman" w:cs="Times New Roman"/>
          <w:sz w:val="24"/>
          <w:szCs w:val="24"/>
        </w:rPr>
        <w:t>"Italian Architecture from the Outside in."</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Architectural Design</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77, no. 3 (2007): 104-105. doi:10.1002/ad.465.</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lastRenderedPageBreak/>
        <w:t xml:space="preserve">Inc., </w:t>
      </w:r>
      <w:proofErr w:type="spellStart"/>
      <w:r w:rsidRPr="00C90E0E">
        <w:rPr>
          <w:rFonts w:ascii="Times New Roman" w:hAnsi="Times New Roman" w:cs="Times New Roman"/>
          <w:sz w:val="24"/>
          <w:szCs w:val="24"/>
        </w:rPr>
        <w:t>AmeriClock</w:t>
      </w:r>
      <w:proofErr w:type="spellEnd"/>
      <w:r w:rsidRPr="00C90E0E">
        <w:rPr>
          <w:rFonts w:ascii="Times New Roman" w:hAnsi="Times New Roman" w:cs="Times New Roman"/>
          <w:sz w:val="24"/>
          <w:szCs w:val="24"/>
        </w:rPr>
        <w:t>. "Church Bell Ringing &amp; Bell Strikers.</w:t>
      </w:r>
      <w:proofErr w:type="gramStart"/>
      <w:r w:rsidRPr="00C90E0E">
        <w:rPr>
          <w:rFonts w:ascii="Times New Roman" w:hAnsi="Times New Roman" w:cs="Times New Roman"/>
          <w:sz w:val="24"/>
          <w:szCs w:val="24"/>
        </w:rPr>
        <w:t>" ,</w:t>
      </w:r>
      <w:proofErr w:type="gramEnd"/>
      <w:r w:rsidRPr="00C90E0E">
        <w:rPr>
          <w:rFonts w:ascii="Times New Roman" w:hAnsi="Times New Roman" w:cs="Times New Roman"/>
          <w:sz w:val="24"/>
          <w:szCs w:val="24"/>
        </w:rPr>
        <w:t xml:space="preserve"> accessed Oct. 09, 2012,</w:t>
      </w:r>
      <w:r w:rsidRPr="00C90E0E">
        <w:rPr>
          <w:rStyle w:val="apple-converted-space"/>
          <w:rFonts w:ascii="Times New Roman" w:hAnsi="Times New Roman" w:cs="Times New Roman"/>
          <w:sz w:val="24"/>
          <w:szCs w:val="24"/>
        </w:rPr>
        <w:t xml:space="preserve"> </w:t>
      </w:r>
      <w:hyperlink r:id="rId45" w:tgtFrame="_blank" w:history="1">
        <w:r w:rsidRPr="00C90E0E">
          <w:rPr>
            <w:rStyle w:val="Hyperlink"/>
            <w:rFonts w:ascii="Times New Roman" w:hAnsi="Times New Roman" w:cs="Times New Roman"/>
            <w:sz w:val="24"/>
            <w:szCs w:val="24"/>
          </w:rPr>
          <w:t>http://www.usbellco.com/bell-strikers/</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proofErr w:type="spellStart"/>
      <w:proofErr w:type="gramStart"/>
      <w:r w:rsidRPr="00C90E0E">
        <w:rPr>
          <w:rFonts w:ascii="Times New Roman" w:hAnsi="Times New Roman" w:cs="Times New Roman"/>
          <w:sz w:val="24"/>
          <w:szCs w:val="24"/>
        </w:rPr>
        <w:t>Ivorra</w:t>
      </w:r>
      <w:proofErr w:type="spellEnd"/>
      <w:r w:rsidRPr="00C90E0E">
        <w:rPr>
          <w:rFonts w:ascii="Times New Roman" w:hAnsi="Times New Roman" w:cs="Times New Roman"/>
          <w:sz w:val="24"/>
          <w:szCs w:val="24"/>
        </w:rPr>
        <w:t xml:space="preserve">, Salvador and Jose Ramon </w:t>
      </w:r>
      <w:proofErr w:type="spellStart"/>
      <w:r w:rsidRPr="00C90E0E">
        <w:rPr>
          <w:rFonts w:ascii="Times New Roman" w:hAnsi="Times New Roman" w:cs="Times New Roman"/>
          <w:sz w:val="24"/>
          <w:szCs w:val="24"/>
        </w:rPr>
        <w:t>Cervera</w:t>
      </w:r>
      <w:proofErr w:type="spellEnd"/>
      <w:r w:rsidRPr="00C90E0E">
        <w:rPr>
          <w:rFonts w:ascii="Times New Roman" w:hAnsi="Times New Roman" w:cs="Times New Roman"/>
          <w:i/>
          <w:iCs/>
          <w:sz w:val="24"/>
          <w:szCs w:val="24"/>
        </w:rPr>
        <w:t>.</w:t>
      </w:r>
      <w:proofErr w:type="gramEnd"/>
      <w:r w:rsidRPr="00C90E0E">
        <w:rPr>
          <w:rFonts w:ascii="Times New Roman" w:hAnsi="Times New Roman" w:cs="Times New Roman"/>
          <w:i/>
          <w:iCs/>
          <w:sz w:val="24"/>
          <w:szCs w:val="24"/>
        </w:rPr>
        <w:t xml:space="preserve"> </w:t>
      </w:r>
      <w:proofErr w:type="gramStart"/>
      <w:r w:rsidRPr="00C90E0E">
        <w:rPr>
          <w:rFonts w:ascii="Times New Roman" w:hAnsi="Times New Roman" w:cs="Times New Roman"/>
          <w:i/>
          <w:iCs/>
          <w:sz w:val="24"/>
          <w:szCs w:val="24"/>
        </w:rPr>
        <w:t xml:space="preserve">Analysis of the Dynamic Actions when Bells are Swinging on the Bell-Tower of </w:t>
      </w:r>
      <w:proofErr w:type="spellStart"/>
      <w:r w:rsidRPr="00C90E0E">
        <w:rPr>
          <w:rFonts w:ascii="Times New Roman" w:hAnsi="Times New Roman" w:cs="Times New Roman"/>
          <w:i/>
          <w:iCs/>
          <w:sz w:val="24"/>
          <w:szCs w:val="24"/>
        </w:rPr>
        <w:t>Bonrepos</w:t>
      </w:r>
      <w:proofErr w:type="spellEnd"/>
      <w:r w:rsidRPr="00C90E0E">
        <w:rPr>
          <w:rFonts w:ascii="Times New Roman" w:hAnsi="Times New Roman" w:cs="Times New Roman"/>
          <w:i/>
          <w:iCs/>
          <w:sz w:val="24"/>
          <w:szCs w:val="24"/>
        </w:rPr>
        <w:t xml:space="preserve"> </w:t>
      </w:r>
      <w:proofErr w:type="spellStart"/>
      <w:r w:rsidRPr="00C90E0E">
        <w:rPr>
          <w:rFonts w:ascii="Times New Roman" w:hAnsi="Times New Roman" w:cs="Times New Roman"/>
          <w:i/>
          <w:iCs/>
          <w:sz w:val="24"/>
          <w:szCs w:val="24"/>
        </w:rPr>
        <w:t>i</w:t>
      </w:r>
      <w:proofErr w:type="spellEnd"/>
      <w:r w:rsidRPr="00C90E0E">
        <w:rPr>
          <w:rFonts w:ascii="Times New Roman" w:hAnsi="Times New Roman" w:cs="Times New Roman"/>
          <w:i/>
          <w:iCs/>
          <w:sz w:val="24"/>
          <w:szCs w:val="24"/>
        </w:rPr>
        <w:t xml:space="preserve"> </w:t>
      </w:r>
      <w:proofErr w:type="spellStart"/>
      <w:r w:rsidRPr="00C90E0E">
        <w:rPr>
          <w:rFonts w:ascii="Times New Roman" w:hAnsi="Times New Roman" w:cs="Times New Roman"/>
          <w:i/>
          <w:iCs/>
          <w:sz w:val="24"/>
          <w:szCs w:val="24"/>
        </w:rPr>
        <w:t>Mirambell</w:t>
      </w:r>
      <w:proofErr w:type="spellEnd"/>
      <w:r w:rsidRPr="00C90E0E">
        <w:rPr>
          <w:rFonts w:ascii="Times New Roman" w:hAnsi="Times New Roman" w:cs="Times New Roman"/>
          <w:i/>
          <w:iCs/>
          <w:sz w:val="24"/>
          <w:szCs w:val="24"/>
        </w:rPr>
        <w:t xml:space="preserve"> Church (Valencia, Spain)</w:t>
      </w:r>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Guimarães</w:t>
      </w:r>
      <w:proofErr w:type="spellEnd"/>
      <w:r w:rsidRPr="00C90E0E">
        <w:rPr>
          <w:rFonts w:ascii="Times New Roman" w:hAnsi="Times New Roman" w:cs="Times New Roman"/>
          <w:sz w:val="24"/>
          <w:szCs w:val="24"/>
        </w:rPr>
        <w:t xml:space="preserve">: Historical Constructions, P.B. </w:t>
      </w:r>
      <w:proofErr w:type="spellStart"/>
      <w:r w:rsidRPr="00C90E0E">
        <w:rPr>
          <w:rFonts w:ascii="Times New Roman" w:hAnsi="Times New Roman" w:cs="Times New Roman"/>
          <w:sz w:val="24"/>
          <w:szCs w:val="24"/>
        </w:rPr>
        <w:t>Lourenço</w:t>
      </w:r>
      <w:proofErr w:type="spellEnd"/>
      <w:r w:rsidRPr="00C90E0E">
        <w:rPr>
          <w:rFonts w:ascii="Times New Roman" w:hAnsi="Times New Roman" w:cs="Times New Roman"/>
          <w:sz w:val="24"/>
          <w:szCs w:val="24"/>
        </w:rPr>
        <w:t>, P. Roca (Eds.), 2001.</w:t>
      </w:r>
    </w:p>
    <w:p w:rsidR="007C4B35" w:rsidRPr="00C90E0E" w:rsidRDefault="007C4B35" w:rsidP="007C4B35">
      <w:pPr>
        <w:spacing w:before="240" w:after="240"/>
        <w:ind w:left="360" w:hanging="360"/>
        <w:rPr>
          <w:rFonts w:ascii="Times New Roman" w:hAnsi="Times New Roman" w:cs="Times New Roman"/>
          <w:sz w:val="24"/>
          <w:szCs w:val="24"/>
        </w:rPr>
      </w:pPr>
      <w:proofErr w:type="spellStart"/>
      <w:proofErr w:type="gramStart"/>
      <w:r w:rsidRPr="006F215C">
        <w:rPr>
          <w:rFonts w:ascii="Times New Roman" w:hAnsi="Times New Roman" w:cs="Times New Roman"/>
          <w:sz w:val="24"/>
          <w:szCs w:val="24"/>
        </w:rPr>
        <w:t>Ivorra</w:t>
      </w:r>
      <w:proofErr w:type="spellEnd"/>
      <w:r w:rsidRPr="006F215C">
        <w:rPr>
          <w:rFonts w:ascii="Times New Roman" w:hAnsi="Times New Roman" w:cs="Times New Roman"/>
          <w:sz w:val="24"/>
          <w:szCs w:val="24"/>
        </w:rPr>
        <w:t xml:space="preserve">, Salvador and Francisco J. </w:t>
      </w:r>
      <w:proofErr w:type="spellStart"/>
      <w:r w:rsidRPr="006F215C">
        <w:rPr>
          <w:rFonts w:ascii="Times New Roman" w:hAnsi="Times New Roman" w:cs="Times New Roman"/>
          <w:sz w:val="24"/>
          <w:szCs w:val="24"/>
        </w:rPr>
        <w:t>Pallarés</w:t>
      </w:r>
      <w:proofErr w:type="spellEnd"/>
      <w:r w:rsidRPr="006F215C">
        <w:rPr>
          <w:rFonts w:ascii="Times New Roman" w:hAnsi="Times New Roman" w:cs="Times New Roman"/>
          <w:sz w:val="24"/>
          <w:szCs w:val="24"/>
        </w:rPr>
        <w:t>.</w:t>
      </w:r>
      <w:proofErr w:type="gramEnd"/>
      <w:r w:rsidRPr="006F215C">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"Dynamic Investigations on a Masonry Bell Tower."</w:t>
      </w:r>
      <w:proofErr w:type="gramEnd"/>
      <w:r w:rsidRPr="00C90E0E">
        <w:rPr>
          <w:rStyle w:val="apple-converted-space"/>
          <w:rFonts w:ascii="Times New Roman" w:hAnsi="Times New Roman" w:cs="Times New Roman"/>
          <w:sz w:val="24"/>
          <w:szCs w:val="24"/>
        </w:rPr>
        <w:t> </w:t>
      </w:r>
      <w:proofErr w:type="gramStart"/>
      <w:r w:rsidRPr="00C90E0E">
        <w:rPr>
          <w:rFonts w:ascii="Times New Roman" w:hAnsi="Times New Roman" w:cs="Times New Roman"/>
          <w:i/>
          <w:iCs/>
          <w:sz w:val="24"/>
          <w:szCs w:val="24"/>
        </w:rPr>
        <w:t>Engineering Structures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28, no. 5 (2006): 660-667.</w:t>
      </w:r>
      <w:proofErr w:type="gramEnd"/>
      <w:r w:rsidRPr="00C90E0E">
        <w:rPr>
          <w:rFonts w:ascii="Times New Roman" w:hAnsi="Times New Roman" w:cs="Times New Roman"/>
          <w:sz w:val="24"/>
          <w:szCs w:val="24"/>
        </w:rPr>
        <w:t xml:space="preserve"> doi:10.1016/j.engstruct.2005.09.019.</w:t>
      </w:r>
    </w:p>
    <w:p w:rsidR="007C4B35" w:rsidRPr="00C90E0E" w:rsidRDefault="007C4B35" w:rsidP="007C4B35">
      <w:pPr>
        <w:spacing w:before="240" w:after="240"/>
        <w:ind w:left="360" w:hanging="360"/>
        <w:rPr>
          <w:rFonts w:ascii="Times New Roman" w:hAnsi="Times New Roman" w:cs="Times New Roman"/>
          <w:sz w:val="24"/>
          <w:szCs w:val="24"/>
        </w:rPr>
      </w:pPr>
      <w:proofErr w:type="spellStart"/>
      <w:proofErr w:type="gramStart"/>
      <w:r w:rsidRPr="00C90E0E">
        <w:rPr>
          <w:rFonts w:ascii="Times New Roman" w:hAnsi="Times New Roman" w:cs="Times New Roman"/>
          <w:sz w:val="24"/>
          <w:szCs w:val="24"/>
        </w:rPr>
        <w:t>Ivorra</w:t>
      </w:r>
      <w:proofErr w:type="spellEnd"/>
      <w:r w:rsidRPr="00C90E0E">
        <w:rPr>
          <w:rFonts w:ascii="Times New Roman" w:hAnsi="Times New Roman" w:cs="Times New Roman"/>
          <w:sz w:val="24"/>
          <w:szCs w:val="24"/>
        </w:rPr>
        <w:t xml:space="preserve">, Salvador, </w:t>
      </w:r>
      <w:proofErr w:type="spellStart"/>
      <w:r w:rsidRPr="00C90E0E">
        <w:rPr>
          <w:rFonts w:ascii="Times New Roman" w:hAnsi="Times New Roman" w:cs="Times New Roman"/>
          <w:sz w:val="24"/>
          <w:szCs w:val="24"/>
        </w:rPr>
        <w:t>María</w:t>
      </w:r>
      <w:proofErr w:type="spellEnd"/>
      <w:r w:rsidRPr="00C90E0E">
        <w:rPr>
          <w:rFonts w:ascii="Times New Roman" w:hAnsi="Times New Roman" w:cs="Times New Roman"/>
          <w:sz w:val="24"/>
          <w:szCs w:val="24"/>
        </w:rPr>
        <w:t xml:space="preserve"> José </w:t>
      </w:r>
      <w:proofErr w:type="spellStart"/>
      <w:r w:rsidRPr="00C90E0E">
        <w:rPr>
          <w:rFonts w:ascii="Times New Roman" w:hAnsi="Times New Roman" w:cs="Times New Roman"/>
          <w:sz w:val="24"/>
          <w:szCs w:val="24"/>
        </w:rPr>
        <w:t>Palomo</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Gumersindo</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Verdú</w:t>
      </w:r>
      <w:proofErr w:type="spellEnd"/>
      <w:r w:rsidRPr="00C90E0E">
        <w:rPr>
          <w:rFonts w:ascii="Times New Roman" w:hAnsi="Times New Roman" w:cs="Times New Roman"/>
          <w:sz w:val="24"/>
          <w:szCs w:val="24"/>
        </w:rPr>
        <w:t xml:space="preserve">, and Alberto </w:t>
      </w:r>
      <w:proofErr w:type="spellStart"/>
      <w:r w:rsidRPr="00C90E0E">
        <w:rPr>
          <w:rFonts w:ascii="Times New Roman" w:hAnsi="Times New Roman" w:cs="Times New Roman"/>
          <w:sz w:val="24"/>
          <w:szCs w:val="24"/>
        </w:rPr>
        <w:t>Zasso</w:t>
      </w:r>
      <w:proofErr w:type="spellEnd"/>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"Dynamic Forces Produced by Swinging Bells."</w:t>
      </w:r>
      <w:r w:rsidRPr="00C90E0E">
        <w:rPr>
          <w:rStyle w:val="apple-converted-space"/>
          <w:rFonts w:ascii="Times New Roman" w:hAnsi="Times New Roman" w:cs="Times New Roman"/>
          <w:sz w:val="24"/>
          <w:szCs w:val="24"/>
        </w:rPr>
        <w:t> </w:t>
      </w:r>
      <w:proofErr w:type="spellStart"/>
      <w:r w:rsidRPr="00C90E0E">
        <w:rPr>
          <w:rFonts w:ascii="Times New Roman" w:hAnsi="Times New Roman" w:cs="Times New Roman"/>
          <w:i/>
          <w:iCs/>
          <w:sz w:val="24"/>
          <w:szCs w:val="24"/>
        </w:rPr>
        <w:t>Meccanica</w:t>
      </w:r>
      <w:proofErr w:type="spellEnd"/>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41, no. 1 (2006): 47-62. </w:t>
      </w:r>
      <w:proofErr w:type="gramStart"/>
      <w:r w:rsidRPr="00C90E0E">
        <w:rPr>
          <w:rFonts w:ascii="Times New Roman" w:hAnsi="Times New Roman" w:cs="Times New Roman"/>
          <w:sz w:val="24"/>
          <w:szCs w:val="24"/>
        </w:rPr>
        <w:t>doi:</w:t>
      </w:r>
      <w:proofErr w:type="gramEnd"/>
      <w:r w:rsidRPr="00C90E0E">
        <w:rPr>
          <w:rFonts w:ascii="Times New Roman" w:hAnsi="Times New Roman" w:cs="Times New Roman"/>
          <w:sz w:val="24"/>
          <w:szCs w:val="24"/>
        </w:rPr>
        <w:t>10.1007/s11012-005-7973-y.</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Knopf, Alfred A.</w:t>
      </w:r>
      <w:r w:rsidRPr="00C90E0E">
        <w:rPr>
          <w:rStyle w:val="apple-converted-space"/>
          <w:rFonts w:ascii="Times New Roman" w:hAnsi="Times New Roman" w:cs="Times New Roman"/>
          <w:i/>
          <w:iCs/>
          <w:sz w:val="24"/>
          <w:szCs w:val="24"/>
        </w:rPr>
        <w:t> </w:t>
      </w:r>
      <w:r w:rsidRPr="00C90E0E">
        <w:rPr>
          <w:rFonts w:ascii="Times New Roman" w:hAnsi="Times New Roman" w:cs="Times New Roman"/>
          <w:i/>
          <w:iCs/>
          <w:sz w:val="24"/>
          <w:szCs w:val="24"/>
        </w:rPr>
        <w:t>Venice</w:t>
      </w:r>
      <w:r w:rsidRPr="00C90E0E">
        <w:rPr>
          <w:rFonts w:ascii="Times New Roman" w:hAnsi="Times New Roman" w:cs="Times New Roman"/>
          <w:sz w:val="24"/>
          <w:szCs w:val="24"/>
        </w:rPr>
        <w:t>, edited by Knopf Guides Knopf Guides, 1993.</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Lamei</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Saleh</w:t>
      </w:r>
      <w:proofErr w:type="spell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"Insights into Current Conservation Practices."</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Museum International</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57, no. 1</w:t>
      </w:r>
      <w:r w:rsidRPr="00C90E0E">
        <w:rPr>
          <w:rFonts w:ascii="Cambria Math" w:hAnsi="Cambria Math" w:cs="Cambria Math"/>
          <w:sz w:val="24"/>
          <w:szCs w:val="24"/>
        </w:rPr>
        <w:t>‐</w:t>
      </w:r>
      <w:r w:rsidRPr="00C90E0E">
        <w:rPr>
          <w:rFonts w:ascii="Times New Roman" w:hAnsi="Times New Roman" w:cs="Times New Roman"/>
          <w:sz w:val="24"/>
          <w:szCs w:val="24"/>
        </w:rPr>
        <w:t>2 (2005): 136-141. doi:10.1111/j.1468-0033.2005.00522.x.</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Lamont, A. C. and N. J. London.</w:t>
      </w:r>
      <w:proofErr w:type="gramEnd"/>
      <w:r w:rsidRPr="00C90E0E">
        <w:rPr>
          <w:rFonts w:ascii="Times New Roman" w:hAnsi="Times New Roman" w:cs="Times New Roman"/>
          <w:sz w:val="24"/>
          <w:szCs w:val="24"/>
        </w:rPr>
        <w:t xml:space="preserve"> "Bell Ringers' Bruises and Broken Bones: Capers and Crises in Campanology."</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BMJ (Clinical Research Ed.)</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301, no. 6766 (1990): 1415-1418.</w:t>
      </w:r>
    </w:p>
    <w:p w:rsidR="007C4B35" w:rsidRPr="00C90E0E" w:rsidRDefault="007C4B35" w:rsidP="005C3743">
      <w:pPr>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Lane, Wilburn and Chris Manner.</w:t>
      </w:r>
      <w:proofErr w:type="gramEnd"/>
      <w:r w:rsidRPr="00C90E0E">
        <w:rPr>
          <w:rFonts w:ascii="Times New Roman" w:hAnsi="Times New Roman" w:cs="Times New Roman"/>
          <w:sz w:val="24"/>
          <w:szCs w:val="24"/>
        </w:rPr>
        <w:t xml:space="preserve"> "The Impact of Personality Traits on Smartphone Ownership and use."</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International Journal of Business and Social Science</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 (09/15; 2012/9, 2011): 22.</w:t>
      </w:r>
      <w:r w:rsidRPr="00C90E0E">
        <w:rPr>
          <w:rStyle w:val="apple-converted-space"/>
          <w:rFonts w:ascii="Times New Roman" w:hAnsi="Times New Roman" w:cs="Times New Roman"/>
          <w:sz w:val="24"/>
          <w:szCs w:val="24"/>
        </w:rPr>
        <w:t> </w:t>
      </w:r>
      <w:hyperlink r:id="rId46" w:tgtFrame="_blank" w:history="1">
        <w:r w:rsidRPr="00C90E0E">
          <w:rPr>
            <w:rStyle w:val="Hyperlink"/>
            <w:rFonts w:ascii="Times New Roman" w:hAnsi="Times New Roman" w:cs="Times New Roman"/>
            <w:sz w:val="24"/>
            <w:szCs w:val="24"/>
          </w:rPr>
          <w:t>http://go.galegroup.com.ezproxy.wpi.edu/ps/i.do?id=GALE%7CA285886531&amp;v=2.1&amp;u=mlin_c_worpoly&amp;it=r&amp;p=AONE&amp;sw=w</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Lima,Nicholas</w:t>
      </w:r>
      <w:proofErr w:type="spellEnd"/>
      <w:r w:rsidRPr="00C90E0E">
        <w:rPr>
          <w:rFonts w:ascii="Times New Roman" w:hAnsi="Times New Roman" w:cs="Times New Roman"/>
          <w:sz w:val="24"/>
          <w:szCs w:val="24"/>
        </w:rPr>
        <w:t xml:space="preserve"> Alexander Student author -- ME, </w:t>
      </w:r>
      <w:proofErr w:type="spellStart"/>
      <w:r w:rsidRPr="00C90E0E">
        <w:rPr>
          <w:rFonts w:ascii="Times New Roman" w:hAnsi="Times New Roman" w:cs="Times New Roman"/>
          <w:sz w:val="24"/>
          <w:szCs w:val="24"/>
        </w:rPr>
        <w:t>Kazanovicz,Christopher</w:t>
      </w:r>
      <w:proofErr w:type="spellEnd"/>
      <w:r w:rsidRPr="00C90E0E">
        <w:rPr>
          <w:rFonts w:ascii="Times New Roman" w:hAnsi="Times New Roman" w:cs="Times New Roman"/>
          <w:sz w:val="24"/>
          <w:szCs w:val="24"/>
        </w:rPr>
        <w:t xml:space="preserve"> John Student author -- MGE, </w:t>
      </w:r>
      <w:proofErr w:type="spellStart"/>
      <w:r w:rsidRPr="00C90E0E">
        <w:rPr>
          <w:rFonts w:ascii="Times New Roman" w:hAnsi="Times New Roman" w:cs="Times New Roman"/>
          <w:sz w:val="24"/>
          <w:szCs w:val="24"/>
        </w:rPr>
        <w:t>Fitzgibbon,Jonathan</w:t>
      </w:r>
      <w:proofErr w:type="spellEnd"/>
      <w:r w:rsidRPr="00C90E0E">
        <w:rPr>
          <w:rFonts w:ascii="Times New Roman" w:hAnsi="Times New Roman" w:cs="Times New Roman"/>
          <w:sz w:val="24"/>
          <w:szCs w:val="24"/>
        </w:rPr>
        <w:t xml:space="preserve"> James Student author -- BE, </w:t>
      </w:r>
      <w:proofErr w:type="spellStart"/>
      <w:r w:rsidRPr="00C90E0E">
        <w:rPr>
          <w:rFonts w:ascii="Times New Roman" w:hAnsi="Times New Roman" w:cs="Times New Roman"/>
          <w:sz w:val="24"/>
          <w:szCs w:val="24"/>
        </w:rPr>
        <w:t>Rosales,Courtney</w:t>
      </w:r>
      <w:proofErr w:type="spellEnd"/>
      <w:r w:rsidRPr="00C90E0E">
        <w:rPr>
          <w:rFonts w:ascii="Times New Roman" w:hAnsi="Times New Roman" w:cs="Times New Roman"/>
          <w:sz w:val="24"/>
          <w:szCs w:val="24"/>
        </w:rPr>
        <w:t xml:space="preserve"> Anne Student author -- BE, </w:t>
      </w:r>
      <w:proofErr w:type="spellStart"/>
      <w:r w:rsidRPr="00C90E0E">
        <w:rPr>
          <w:rFonts w:ascii="Times New Roman" w:hAnsi="Times New Roman" w:cs="Times New Roman"/>
          <w:sz w:val="24"/>
          <w:szCs w:val="24"/>
        </w:rPr>
        <w:t>Carrera,Fabio</w:t>
      </w:r>
      <w:proofErr w:type="spellEnd"/>
      <w:r w:rsidRPr="00C90E0E">
        <w:rPr>
          <w:rFonts w:ascii="Times New Roman" w:hAnsi="Times New Roman" w:cs="Times New Roman"/>
          <w:sz w:val="24"/>
          <w:szCs w:val="24"/>
        </w:rPr>
        <w:t xml:space="preserve"> Faculty advisor -- ID, and </w:t>
      </w:r>
      <w:proofErr w:type="spellStart"/>
      <w:r w:rsidRPr="00C90E0E">
        <w:rPr>
          <w:rFonts w:ascii="Times New Roman" w:hAnsi="Times New Roman" w:cs="Times New Roman"/>
          <w:sz w:val="24"/>
          <w:szCs w:val="24"/>
        </w:rPr>
        <w:t>Bianchi,Frederick</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W.Faculty</w:t>
      </w:r>
      <w:proofErr w:type="spellEnd"/>
      <w:r w:rsidRPr="00C90E0E">
        <w:rPr>
          <w:rFonts w:ascii="Times New Roman" w:hAnsi="Times New Roman" w:cs="Times New Roman"/>
          <w:sz w:val="24"/>
          <w:szCs w:val="24"/>
        </w:rPr>
        <w:t xml:space="preserve"> advisor -- HU.</w:t>
      </w:r>
      <w:r w:rsidRPr="00C90E0E">
        <w:rPr>
          <w:rStyle w:val="apple-converted-space"/>
          <w:rFonts w:ascii="Times New Roman" w:hAnsi="Times New Roman" w:cs="Times New Roman"/>
          <w:i/>
          <w:iCs/>
          <w:sz w:val="24"/>
          <w:szCs w:val="24"/>
        </w:rPr>
        <w:t> </w:t>
      </w:r>
      <w:proofErr w:type="spellStart"/>
      <w:proofErr w:type="gramStart"/>
      <w:r w:rsidRPr="00C90E0E">
        <w:rPr>
          <w:rFonts w:ascii="Times New Roman" w:hAnsi="Times New Roman" w:cs="Times New Roman"/>
          <w:i/>
          <w:iCs/>
          <w:sz w:val="24"/>
          <w:szCs w:val="24"/>
        </w:rPr>
        <w:t>PreserVenice</w:t>
      </w:r>
      <w:proofErr w:type="spellEnd"/>
      <w:r w:rsidRPr="00C90E0E">
        <w:rPr>
          <w:rFonts w:ascii="Times New Roman" w:hAnsi="Times New Roman" w:cs="Times New Roman"/>
          <w:i/>
          <w:iCs/>
          <w:sz w:val="24"/>
          <w:szCs w:val="24"/>
        </w:rPr>
        <w:t xml:space="preserve"> -- Preserving the Material Culture of Venice</w:t>
      </w:r>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Worcester, MA: Worcester Polytechnic Institute, 2012.</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Lin, P. Paul and Kevin F. Brown.</w:t>
      </w:r>
      <w:proofErr w:type="gramEnd"/>
      <w:r w:rsidRPr="00C90E0E">
        <w:rPr>
          <w:rFonts w:ascii="Times New Roman" w:hAnsi="Times New Roman" w:cs="Times New Roman"/>
          <w:sz w:val="24"/>
          <w:szCs w:val="24"/>
        </w:rPr>
        <w:t xml:space="preserve"> "Smartphones Provide New Capabilities for Mobile Professionals."</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The CPA Journal</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77, no. 5 (May 2007, 2007): 66-71.</w:t>
      </w:r>
      <w:r w:rsidRPr="00C90E0E">
        <w:rPr>
          <w:rStyle w:val="apple-converted-space"/>
          <w:rFonts w:ascii="Times New Roman" w:hAnsi="Times New Roman" w:cs="Times New Roman"/>
          <w:sz w:val="24"/>
          <w:szCs w:val="24"/>
        </w:rPr>
        <w:t xml:space="preserve"> </w:t>
      </w:r>
      <w:hyperlink r:id="rId47" w:tgtFrame="_blank" w:history="1">
        <w:r w:rsidRPr="00C90E0E">
          <w:rPr>
            <w:rStyle w:val="Hyperlink"/>
            <w:rFonts w:ascii="Times New Roman" w:hAnsi="Times New Roman" w:cs="Times New Roman"/>
            <w:sz w:val="24"/>
            <w:szCs w:val="24"/>
          </w:rPr>
          <w:t>http://search.proquest.com/docview/212232170?accountid=29120</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Marion, M.</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Preservation of Venetian Bell Towers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(2004).</w:t>
      </w:r>
      <w:proofErr w:type="gramEnd"/>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Monclús</w:t>
      </w:r>
      <w:proofErr w:type="spellEnd"/>
      <w:r w:rsidRPr="00C90E0E">
        <w:rPr>
          <w:rFonts w:ascii="Times New Roman" w:hAnsi="Times New Roman" w:cs="Times New Roman"/>
          <w:sz w:val="24"/>
          <w:szCs w:val="24"/>
        </w:rPr>
        <w:t xml:space="preserve">, F. J., </w:t>
      </w:r>
      <w:proofErr w:type="gramStart"/>
      <w:r w:rsidRPr="00C90E0E">
        <w:rPr>
          <w:rFonts w:ascii="Times New Roman" w:hAnsi="Times New Roman" w:cs="Times New Roman"/>
          <w:sz w:val="24"/>
          <w:szCs w:val="24"/>
        </w:rPr>
        <w:t>Manuel</w:t>
      </w:r>
      <w:proofErr w:type="gram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Guàrdia</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i</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Bassols</w:t>
      </w:r>
      <w:proofErr w:type="spellEnd"/>
      <w:r w:rsidRPr="00C90E0E">
        <w:rPr>
          <w:rFonts w:ascii="Times New Roman" w:hAnsi="Times New Roman" w:cs="Times New Roman"/>
          <w:sz w:val="24"/>
          <w:szCs w:val="24"/>
        </w:rPr>
        <w:t xml:space="preserve">, and </w:t>
      </w:r>
      <w:proofErr w:type="spellStart"/>
      <w:r w:rsidRPr="00C90E0E">
        <w:rPr>
          <w:rFonts w:ascii="Times New Roman" w:hAnsi="Times New Roman" w:cs="Times New Roman"/>
          <w:sz w:val="24"/>
          <w:szCs w:val="24"/>
        </w:rPr>
        <w:t>Ebrary</w:t>
      </w:r>
      <w:proofErr w:type="spellEnd"/>
      <w:r w:rsidRPr="00C90E0E">
        <w:rPr>
          <w:rFonts w:ascii="Times New Roman" w:hAnsi="Times New Roman" w:cs="Times New Roman"/>
          <w:sz w:val="24"/>
          <w:szCs w:val="24"/>
        </w:rPr>
        <w:t xml:space="preserve"> Academic Complete.</w:t>
      </w:r>
      <w:r w:rsidRPr="00C90E0E">
        <w:rPr>
          <w:rStyle w:val="apple-converted-space"/>
          <w:rFonts w:ascii="Times New Roman" w:hAnsi="Times New Roman" w:cs="Times New Roman"/>
          <w:i/>
          <w:iCs/>
          <w:sz w:val="24"/>
          <w:szCs w:val="24"/>
        </w:rPr>
        <w:t> </w:t>
      </w:r>
      <w:proofErr w:type="gramStart"/>
      <w:r w:rsidRPr="00C90E0E">
        <w:rPr>
          <w:rFonts w:ascii="Times New Roman" w:hAnsi="Times New Roman" w:cs="Times New Roman"/>
          <w:i/>
          <w:iCs/>
          <w:sz w:val="24"/>
          <w:szCs w:val="24"/>
        </w:rPr>
        <w:t>Culture, Urbanism and Planning</w:t>
      </w:r>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Burlington, VT: </w:t>
      </w:r>
      <w:proofErr w:type="spellStart"/>
      <w:r w:rsidRPr="00C90E0E">
        <w:rPr>
          <w:rFonts w:ascii="Times New Roman" w:hAnsi="Times New Roman" w:cs="Times New Roman"/>
          <w:sz w:val="24"/>
          <w:szCs w:val="24"/>
        </w:rPr>
        <w:t>Ashgate</w:t>
      </w:r>
      <w:proofErr w:type="spellEnd"/>
      <w:r w:rsidRPr="00C90E0E">
        <w:rPr>
          <w:rFonts w:ascii="Times New Roman" w:hAnsi="Times New Roman" w:cs="Times New Roman"/>
          <w:sz w:val="24"/>
          <w:szCs w:val="24"/>
        </w:rPr>
        <w:t>, 2006.</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lastRenderedPageBreak/>
        <w:t>Mukhanov,Sofia</w:t>
      </w:r>
      <w:proofErr w:type="spellEnd"/>
      <w:r w:rsidRPr="00C90E0E">
        <w:rPr>
          <w:rFonts w:ascii="Times New Roman" w:hAnsi="Times New Roman" w:cs="Times New Roman"/>
          <w:sz w:val="24"/>
          <w:szCs w:val="24"/>
        </w:rPr>
        <w:t xml:space="preserve"> Student author -- BE, </w:t>
      </w:r>
      <w:proofErr w:type="spellStart"/>
      <w:r w:rsidRPr="00C90E0E">
        <w:rPr>
          <w:rFonts w:ascii="Times New Roman" w:hAnsi="Times New Roman" w:cs="Times New Roman"/>
          <w:sz w:val="24"/>
          <w:szCs w:val="24"/>
        </w:rPr>
        <w:t>DeZulueta,Elizabeth</w:t>
      </w:r>
      <w:proofErr w:type="spellEnd"/>
      <w:r w:rsidRPr="00C90E0E">
        <w:rPr>
          <w:rFonts w:ascii="Times New Roman" w:hAnsi="Times New Roman" w:cs="Times New Roman"/>
          <w:sz w:val="24"/>
          <w:szCs w:val="24"/>
        </w:rPr>
        <w:t xml:space="preserve"> Marie Student author -- RBE, </w:t>
      </w:r>
      <w:proofErr w:type="spellStart"/>
      <w:r w:rsidRPr="00C90E0E">
        <w:rPr>
          <w:rFonts w:ascii="Times New Roman" w:hAnsi="Times New Roman" w:cs="Times New Roman"/>
          <w:sz w:val="24"/>
          <w:szCs w:val="24"/>
        </w:rPr>
        <w:t>Avila,Corrie</w:t>
      </w:r>
      <w:proofErr w:type="spellEnd"/>
      <w:r w:rsidRPr="00C90E0E">
        <w:rPr>
          <w:rFonts w:ascii="Times New Roman" w:hAnsi="Times New Roman" w:cs="Times New Roman"/>
          <w:sz w:val="24"/>
          <w:szCs w:val="24"/>
        </w:rPr>
        <w:t xml:space="preserve"> Elizabeth Student author -- ME, </w:t>
      </w:r>
      <w:proofErr w:type="spellStart"/>
      <w:r w:rsidRPr="00C90E0E">
        <w:rPr>
          <w:rFonts w:ascii="Times New Roman" w:hAnsi="Times New Roman" w:cs="Times New Roman"/>
          <w:sz w:val="24"/>
          <w:szCs w:val="24"/>
        </w:rPr>
        <w:t>Sokk,Maarja-Liisa</w:t>
      </w:r>
      <w:proofErr w:type="spellEnd"/>
      <w:r w:rsidRPr="00C90E0E">
        <w:rPr>
          <w:rFonts w:ascii="Times New Roman" w:hAnsi="Times New Roman" w:cs="Times New Roman"/>
          <w:sz w:val="24"/>
          <w:szCs w:val="24"/>
        </w:rPr>
        <w:t xml:space="preserve"> Student author -- MAC, </w:t>
      </w:r>
      <w:proofErr w:type="spellStart"/>
      <w:r w:rsidRPr="00C90E0E">
        <w:rPr>
          <w:rFonts w:ascii="Times New Roman" w:hAnsi="Times New Roman" w:cs="Times New Roman"/>
          <w:sz w:val="24"/>
          <w:szCs w:val="24"/>
        </w:rPr>
        <w:t>Carrera,Fabio</w:t>
      </w:r>
      <w:proofErr w:type="spellEnd"/>
      <w:r w:rsidRPr="00C90E0E">
        <w:rPr>
          <w:rFonts w:ascii="Times New Roman" w:hAnsi="Times New Roman" w:cs="Times New Roman"/>
          <w:sz w:val="24"/>
          <w:szCs w:val="24"/>
        </w:rPr>
        <w:t xml:space="preserve"> Faculty advisor -- ID, and </w:t>
      </w:r>
      <w:proofErr w:type="spellStart"/>
      <w:r w:rsidRPr="00C90E0E">
        <w:rPr>
          <w:rFonts w:ascii="Times New Roman" w:hAnsi="Times New Roman" w:cs="Times New Roman"/>
          <w:sz w:val="24"/>
          <w:szCs w:val="24"/>
        </w:rPr>
        <w:t>Cocola,James</w:t>
      </w:r>
      <w:proofErr w:type="spellEnd"/>
      <w:r w:rsidRPr="00C90E0E">
        <w:rPr>
          <w:rFonts w:ascii="Times New Roman" w:hAnsi="Times New Roman" w:cs="Times New Roman"/>
          <w:sz w:val="24"/>
          <w:szCs w:val="24"/>
        </w:rPr>
        <w:t xml:space="preserve"> Faculty advisor -- HU.</w:t>
      </w:r>
      <w:r w:rsidRPr="00C90E0E">
        <w:rPr>
          <w:rStyle w:val="apple-converted-space"/>
          <w:rFonts w:ascii="Times New Roman" w:hAnsi="Times New Roman" w:cs="Times New Roman"/>
          <w:i/>
          <w:iCs/>
          <w:sz w:val="24"/>
          <w:szCs w:val="24"/>
        </w:rPr>
        <w:t> </w:t>
      </w:r>
      <w:proofErr w:type="gramStart"/>
      <w:r w:rsidRPr="00C90E0E">
        <w:rPr>
          <w:rFonts w:ascii="Times New Roman" w:hAnsi="Times New Roman" w:cs="Times New Roman"/>
          <w:i/>
          <w:iCs/>
          <w:sz w:val="24"/>
          <w:szCs w:val="24"/>
        </w:rPr>
        <w:t>Exploring the History of Venice -- Relics, Records, and Relations</w:t>
      </w:r>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Worcester, MA: Worcester Polytechnic Institute, 2011.</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Neithercut</w:t>
      </w:r>
      <w:proofErr w:type="gramStart"/>
      <w:r w:rsidRPr="00C90E0E">
        <w:rPr>
          <w:rFonts w:ascii="Times New Roman" w:hAnsi="Times New Roman" w:cs="Times New Roman"/>
          <w:sz w:val="24"/>
          <w:szCs w:val="24"/>
        </w:rPr>
        <w:t>,Scott</w:t>
      </w:r>
      <w:proofErr w:type="spellEnd"/>
      <w:proofErr w:type="gramEnd"/>
      <w:r w:rsidRPr="00C90E0E">
        <w:rPr>
          <w:rFonts w:ascii="Times New Roman" w:hAnsi="Times New Roman" w:cs="Times New Roman"/>
          <w:sz w:val="24"/>
          <w:szCs w:val="24"/>
        </w:rPr>
        <w:t xml:space="preserve"> James Student author -- CE, </w:t>
      </w:r>
      <w:proofErr w:type="spellStart"/>
      <w:r w:rsidRPr="00C90E0E">
        <w:rPr>
          <w:rFonts w:ascii="Times New Roman" w:hAnsi="Times New Roman" w:cs="Times New Roman"/>
          <w:sz w:val="24"/>
          <w:szCs w:val="24"/>
        </w:rPr>
        <w:t>Messier,Paul</w:t>
      </w:r>
      <w:proofErr w:type="spellEnd"/>
      <w:r w:rsidRPr="00C90E0E">
        <w:rPr>
          <w:rFonts w:ascii="Times New Roman" w:hAnsi="Times New Roman" w:cs="Times New Roman"/>
          <w:sz w:val="24"/>
          <w:szCs w:val="24"/>
        </w:rPr>
        <w:t xml:space="preserve"> Francis Student author -- ECE, </w:t>
      </w:r>
      <w:proofErr w:type="spellStart"/>
      <w:r w:rsidRPr="00C90E0E">
        <w:rPr>
          <w:rFonts w:ascii="Times New Roman" w:hAnsi="Times New Roman" w:cs="Times New Roman"/>
          <w:sz w:val="24"/>
          <w:szCs w:val="24"/>
        </w:rPr>
        <w:t>Leenhouts,Douglas</w:t>
      </w:r>
      <w:proofErr w:type="spellEnd"/>
      <w:r w:rsidRPr="00C90E0E">
        <w:rPr>
          <w:rFonts w:ascii="Times New Roman" w:hAnsi="Times New Roman" w:cs="Times New Roman"/>
          <w:sz w:val="24"/>
          <w:szCs w:val="24"/>
        </w:rPr>
        <w:t xml:space="preserve"> Jacob Student author -- MIS, </w:t>
      </w:r>
      <w:proofErr w:type="spellStart"/>
      <w:r w:rsidRPr="00C90E0E">
        <w:rPr>
          <w:rFonts w:ascii="Times New Roman" w:hAnsi="Times New Roman" w:cs="Times New Roman"/>
          <w:sz w:val="24"/>
          <w:szCs w:val="24"/>
        </w:rPr>
        <w:t>Carrera,Fabio</w:t>
      </w:r>
      <w:proofErr w:type="spellEnd"/>
      <w:r w:rsidRPr="00C90E0E">
        <w:rPr>
          <w:rFonts w:ascii="Times New Roman" w:hAnsi="Times New Roman" w:cs="Times New Roman"/>
          <w:sz w:val="24"/>
          <w:szCs w:val="24"/>
        </w:rPr>
        <w:t xml:space="preserve"> Faculty advisor -- ID, and </w:t>
      </w:r>
      <w:proofErr w:type="spellStart"/>
      <w:r w:rsidRPr="00C90E0E">
        <w:rPr>
          <w:rFonts w:ascii="Times New Roman" w:hAnsi="Times New Roman" w:cs="Times New Roman"/>
          <w:sz w:val="24"/>
          <w:szCs w:val="24"/>
        </w:rPr>
        <w:t>Salazar,Guillermo</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F.Faculty</w:t>
      </w:r>
      <w:proofErr w:type="spellEnd"/>
      <w:r w:rsidRPr="00C90E0E">
        <w:rPr>
          <w:rFonts w:ascii="Times New Roman" w:hAnsi="Times New Roman" w:cs="Times New Roman"/>
          <w:sz w:val="24"/>
          <w:szCs w:val="24"/>
        </w:rPr>
        <w:t xml:space="preserve"> advisor -- CE.</w:t>
      </w:r>
      <w:r w:rsidRPr="00C90E0E">
        <w:rPr>
          <w:rStyle w:val="apple-converted-space"/>
          <w:rFonts w:ascii="Times New Roman" w:hAnsi="Times New Roman" w:cs="Times New Roman"/>
          <w:i/>
          <w:iCs/>
          <w:sz w:val="24"/>
          <w:szCs w:val="24"/>
        </w:rPr>
        <w:t> </w:t>
      </w:r>
      <w:proofErr w:type="gramStart"/>
      <w:r w:rsidRPr="00C90E0E">
        <w:rPr>
          <w:rFonts w:ascii="Times New Roman" w:hAnsi="Times New Roman" w:cs="Times New Roman"/>
          <w:i/>
          <w:iCs/>
          <w:sz w:val="24"/>
          <w:szCs w:val="24"/>
        </w:rPr>
        <w:t>The Sounds of Venice -- Appendices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2003.</w:t>
      </w:r>
      <w:proofErr w:type="gramEnd"/>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Nosengo</w:t>
      </w:r>
      <w:proofErr w:type="spellEnd"/>
      <w:r w:rsidRPr="00C90E0E">
        <w:rPr>
          <w:rFonts w:ascii="Times New Roman" w:hAnsi="Times New Roman" w:cs="Times New Roman"/>
          <w:sz w:val="24"/>
          <w:szCs w:val="24"/>
        </w:rPr>
        <w:t>, Nicola. "Venice Floods SAVE OUR CITY."</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Nature</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424, no. 6949 (2003): 608-609. </w:t>
      </w:r>
      <w:proofErr w:type="gramStart"/>
      <w:r w:rsidRPr="00C90E0E">
        <w:rPr>
          <w:rFonts w:ascii="Times New Roman" w:hAnsi="Times New Roman" w:cs="Times New Roman"/>
          <w:sz w:val="24"/>
          <w:szCs w:val="24"/>
        </w:rPr>
        <w:t>doi:</w:t>
      </w:r>
      <w:proofErr w:type="gramEnd"/>
      <w:r w:rsidRPr="00C90E0E">
        <w:rPr>
          <w:rFonts w:ascii="Times New Roman" w:hAnsi="Times New Roman" w:cs="Times New Roman"/>
          <w:sz w:val="24"/>
          <w:szCs w:val="24"/>
        </w:rPr>
        <w:t>10.1038/424608a.</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 xml:space="preserve">Perry, Claudia A. "Education for Digitization: How do we </w:t>
      </w:r>
      <w:proofErr w:type="gramStart"/>
      <w:r w:rsidRPr="00C90E0E">
        <w:rPr>
          <w:rFonts w:ascii="Times New Roman" w:hAnsi="Times New Roman" w:cs="Times New Roman"/>
          <w:sz w:val="24"/>
          <w:szCs w:val="24"/>
        </w:rPr>
        <w:t>Prepare</w:t>
      </w:r>
      <w:proofErr w:type="gramEnd"/>
      <w:r w:rsidRPr="00C90E0E">
        <w:rPr>
          <w:rFonts w:ascii="Times New Roman" w:hAnsi="Times New Roman" w:cs="Times New Roman"/>
          <w:sz w:val="24"/>
          <w:szCs w:val="24"/>
        </w:rPr>
        <w:t>?"</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The Journal of Academic Librarianship</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31, no. 6 (11, 2005): 523-532. doi:10.1016/j.acalib.2005.08.004.</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Pertot</w:t>
      </w:r>
      <w:proofErr w:type="spellEnd"/>
      <w:r w:rsidRPr="00C90E0E">
        <w:rPr>
          <w:rFonts w:ascii="Times New Roman" w:hAnsi="Times New Roman" w:cs="Times New Roman"/>
          <w:sz w:val="24"/>
          <w:szCs w:val="24"/>
        </w:rPr>
        <w:t>, Gianfranco.</w:t>
      </w:r>
      <w:r w:rsidRPr="00C90E0E">
        <w:rPr>
          <w:rStyle w:val="apple-converted-space"/>
          <w:rFonts w:ascii="Times New Roman" w:hAnsi="Times New Roman" w:cs="Times New Roman"/>
          <w:i/>
          <w:iCs/>
          <w:sz w:val="24"/>
          <w:szCs w:val="24"/>
        </w:rPr>
        <w:t> </w:t>
      </w:r>
      <w:r w:rsidRPr="00C90E0E">
        <w:rPr>
          <w:rFonts w:ascii="Times New Roman" w:hAnsi="Times New Roman" w:cs="Times New Roman"/>
          <w:i/>
          <w:iCs/>
          <w:sz w:val="24"/>
          <w:szCs w:val="24"/>
        </w:rPr>
        <w:t>Venice: Extraordinary Maintenance</w:t>
      </w:r>
      <w:r w:rsidRPr="00C90E0E">
        <w:rPr>
          <w:rFonts w:ascii="Times New Roman" w:hAnsi="Times New Roman" w:cs="Times New Roman"/>
          <w:sz w:val="24"/>
          <w:szCs w:val="24"/>
        </w:rPr>
        <w:t xml:space="preserve">. London: Paul </w:t>
      </w:r>
      <w:proofErr w:type="spellStart"/>
      <w:r w:rsidRPr="00C90E0E">
        <w:rPr>
          <w:rFonts w:ascii="Times New Roman" w:hAnsi="Times New Roman" w:cs="Times New Roman"/>
          <w:sz w:val="24"/>
          <w:szCs w:val="24"/>
        </w:rPr>
        <w:t>Holberton</w:t>
      </w:r>
      <w:proofErr w:type="spellEnd"/>
      <w:r w:rsidRPr="00C90E0E">
        <w:rPr>
          <w:rFonts w:ascii="Times New Roman" w:hAnsi="Times New Roman" w:cs="Times New Roman"/>
          <w:sz w:val="24"/>
          <w:szCs w:val="24"/>
        </w:rPr>
        <w:t>, 2004.</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 xml:space="preserve">Randolph </w:t>
      </w:r>
      <w:proofErr w:type="spellStart"/>
      <w:r w:rsidRPr="00C90E0E">
        <w:rPr>
          <w:rFonts w:ascii="Times New Roman" w:hAnsi="Times New Roman" w:cs="Times New Roman"/>
          <w:sz w:val="24"/>
          <w:szCs w:val="24"/>
        </w:rPr>
        <w:t>Starn</w:t>
      </w:r>
      <w:proofErr w:type="spellEnd"/>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"Authenticity and Historic Preservation: Towards an Authentic History."</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History of the Human Sciences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15, no. 1 (2002): 1-16. </w:t>
      </w:r>
      <w:proofErr w:type="gramStart"/>
      <w:r w:rsidRPr="00C90E0E">
        <w:rPr>
          <w:rFonts w:ascii="Times New Roman" w:hAnsi="Times New Roman" w:cs="Times New Roman"/>
          <w:sz w:val="24"/>
          <w:szCs w:val="24"/>
        </w:rPr>
        <w:t>doi:</w:t>
      </w:r>
      <w:proofErr w:type="gramEnd"/>
      <w:r w:rsidRPr="00C90E0E">
        <w:rPr>
          <w:rFonts w:ascii="Times New Roman" w:hAnsi="Times New Roman" w:cs="Times New Roman"/>
          <w:sz w:val="24"/>
          <w:szCs w:val="24"/>
        </w:rPr>
        <w:t>10.1177/0952695102015001070.</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 xml:space="preserve">Russo, G., O. Bergamo, L. </w:t>
      </w:r>
      <w:proofErr w:type="spellStart"/>
      <w:r w:rsidRPr="00C90E0E">
        <w:rPr>
          <w:rFonts w:ascii="Times New Roman" w:hAnsi="Times New Roman" w:cs="Times New Roman"/>
          <w:sz w:val="24"/>
          <w:szCs w:val="24"/>
        </w:rPr>
        <w:t>Damiani</w:t>
      </w:r>
      <w:proofErr w:type="spellEnd"/>
      <w:r w:rsidRPr="00C90E0E">
        <w:rPr>
          <w:rFonts w:ascii="Times New Roman" w:hAnsi="Times New Roman" w:cs="Times New Roman"/>
          <w:sz w:val="24"/>
          <w:szCs w:val="24"/>
        </w:rPr>
        <w:t xml:space="preserve">, and D. </w:t>
      </w:r>
      <w:proofErr w:type="spellStart"/>
      <w:r w:rsidRPr="00C90E0E">
        <w:rPr>
          <w:rFonts w:ascii="Times New Roman" w:hAnsi="Times New Roman" w:cs="Times New Roman"/>
          <w:sz w:val="24"/>
          <w:szCs w:val="24"/>
        </w:rPr>
        <w:t>Lugato</w:t>
      </w:r>
      <w:proofErr w:type="spellEnd"/>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"Experimental Analysis of the “Saint Andrea” Masonry Bell Tower in Venice.</w:t>
      </w:r>
      <w:proofErr w:type="gramEnd"/>
      <w:r w:rsidRPr="00C90E0E">
        <w:rPr>
          <w:rFonts w:ascii="Times New Roman" w:hAnsi="Times New Roman" w:cs="Times New Roman"/>
          <w:sz w:val="24"/>
          <w:szCs w:val="24"/>
        </w:rPr>
        <w:t xml:space="preserve"> A New Method for the Determination of “Tower Global Young’s Modulus E”."</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Engineering Structures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32, no. 2 (2, 2010): 353-360. doi:10.1016/j.engstruct.2009.08.002.</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Scott, David A. "Bronze Disease: A Review of some Chemical Problems and the Role of Relative Humidity."</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Journal of the American Institute for Conservation</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29, no. 2 (1990): 193-206.</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Smith, Abby.</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"Valuing Preservation."</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Library Trends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56, no. 1 (2007): 4-25.</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 "Why Digitize?"</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Microform and Imaging Review</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28, no. 4 (1999): 110-18.</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Spennemann</w:t>
      </w:r>
      <w:proofErr w:type="spellEnd"/>
      <w:r w:rsidRPr="00C90E0E">
        <w:rPr>
          <w:rFonts w:ascii="Times New Roman" w:hAnsi="Times New Roman" w:cs="Times New Roman"/>
          <w:sz w:val="24"/>
          <w:szCs w:val="24"/>
        </w:rPr>
        <w:t xml:space="preserve">, Dirk H. R. "Cultural Heritage Conservation during Emergency Management: Luxury </w:t>
      </w:r>
      <w:proofErr w:type="gramStart"/>
      <w:r w:rsidRPr="00C90E0E">
        <w:rPr>
          <w:rFonts w:ascii="Times New Roman" w:hAnsi="Times New Roman" w:cs="Times New Roman"/>
          <w:sz w:val="24"/>
          <w:szCs w:val="24"/>
        </w:rPr>
        <w:t>Or</w:t>
      </w:r>
      <w:proofErr w:type="gramEnd"/>
      <w:r w:rsidRPr="00C90E0E">
        <w:rPr>
          <w:rFonts w:ascii="Times New Roman" w:hAnsi="Times New Roman" w:cs="Times New Roman"/>
          <w:sz w:val="24"/>
          <w:szCs w:val="24"/>
        </w:rPr>
        <w:t xml:space="preserve"> Necessity?"</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International Journal of Public Administration</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22, no. 5 (1999): 745-804. </w:t>
      </w:r>
      <w:proofErr w:type="gramStart"/>
      <w:r w:rsidRPr="00C90E0E">
        <w:rPr>
          <w:rFonts w:ascii="Times New Roman" w:hAnsi="Times New Roman" w:cs="Times New Roman"/>
          <w:sz w:val="24"/>
          <w:szCs w:val="24"/>
        </w:rPr>
        <w:t>doi:</w:t>
      </w:r>
      <w:proofErr w:type="gramEnd"/>
      <w:r w:rsidRPr="00C90E0E">
        <w:rPr>
          <w:rFonts w:ascii="Times New Roman" w:hAnsi="Times New Roman" w:cs="Times New Roman"/>
          <w:sz w:val="24"/>
          <w:szCs w:val="24"/>
        </w:rPr>
        <w:t>10.1080/01900699908525403.</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t xml:space="preserve">Strafford, K. N., R. Newell, J. </w:t>
      </w:r>
      <w:proofErr w:type="spellStart"/>
      <w:r w:rsidRPr="00C90E0E">
        <w:rPr>
          <w:rFonts w:ascii="Times New Roman" w:hAnsi="Times New Roman" w:cs="Times New Roman"/>
          <w:sz w:val="24"/>
          <w:szCs w:val="24"/>
        </w:rPr>
        <w:t>Audy</w:t>
      </w:r>
      <w:proofErr w:type="spellEnd"/>
      <w:r w:rsidRPr="00C90E0E">
        <w:rPr>
          <w:rFonts w:ascii="Times New Roman" w:hAnsi="Times New Roman" w:cs="Times New Roman"/>
          <w:sz w:val="24"/>
          <w:szCs w:val="24"/>
        </w:rPr>
        <w:t xml:space="preserve">, and K. </w:t>
      </w:r>
      <w:proofErr w:type="spellStart"/>
      <w:r w:rsidRPr="00C90E0E">
        <w:rPr>
          <w:rFonts w:ascii="Times New Roman" w:hAnsi="Times New Roman" w:cs="Times New Roman"/>
          <w:sz w:val="24"/>
          <w:szCs w:val="24"/>
        </w:rPr>
        <w:t>Audy</w:t>
      </w:r>
      <w:proofErr w:type="spellEnd"/>
      <w:r w:rsidRPr="00C90E0E">
        <w:rPr>
          <w:rFonts w:ascii="Times New Roman" w:hAnsi="Times New Roman" w:cs="Times New Roman"/>
          <w:sz w:val="24"/>
          <w:szCs w:val="24"/>
        </w:rPr>
        <w:t>.</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"Analysis of Bell Material from the Middle Ages to the Recent Time."</w:t>
      </w:r>
      <w:proofErr w:type="gramEnd"/>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Endeavour</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20, no. 1 (1996): 22-27. </w:t>
      </w:r>
      <w:proofErr w:type="gramStart"/>
      <w:r w:rsidRPr="00C90E0E">
        <w:rPr>
          <w:rFonts w:ascii="Times New Roman" w:hAnsi="Times New Roman" w:cs="Times New Roman"/>
          <w:sz w:val="24"/>
          <w:szCs w:val="24"/>
        </w:rPr>
        <w:t>doi:</w:t>
      </w:r>
      <w:proofErr w:type="gramEnd"/>
      <w:r w:rsidRPr="00C90E0E">
        <w:rPr>
          <w:rFonts w:ascii="Times New Roman" w:hAnsi="Times New Roman" w:cs="Times New Roman"/>
          <w:sz w:val="24"/>
          <w:szCs w:val="24"/>
        </w:rPr>
        <w:t>10.1016/0160-9327(96)10003-X.</w:t>
      </w:r>
    </w:p>
    <w:p w:rsidR="007C4B35" w:rsidRPr="00C90E0E" w:rsidRDefault="007C4B35" w:rsidP="007C4B35">
      <w:pPr>
        <w:spacing w:before="240" w:after="240"/>
        <w:ind w:left="360" w:hanging="360"/>
        <w:rPr>
          <w:rFonts w:ascii="Times New Roman" w:hAnsi="Times New Roman" w:cs="Times New Roman"/>
          <w:sz w:val="24"/>
          <w:szCs w:val="24"/>
        </w:rPr>
      </w:pPr>
      <w:proofErr w:type="gramStart"/>
      <w:r w:rsidRPr="00C90E0E">
        <w:rPr>
          <w:rFonts w:ascii="Times New Roman" w:hAnsi="Times New Roman" w:cs="Times New Roman"/>
          <w:sz w:val="24"/>
          <w:szCs w:val="24"/>
        </w:rPr>
        <w:lastRenderedPageBreak/>
        <w:t>Tascam.</w:t>
      </w:r>
      <w:proofErr w:type="gramEnd"/>
      <w:r w:rsidRPr="00C90E0E">
        <w:rPr>
          <w:rFonts w:ascii="Times New Roman" w:hAnsi="Times New Roman" w:cs="Times New Roman"/>
          <w:sz w:val="24"/>
          <w:szCs w:val="24"/>
        </w:rPr>
        <w:t xml:space="preserve"> "Handheld 4-Track Recorder: Giving You Flexibility Needed to Record Anywhere.</w:t>
      </w:r>
      <w:proofErr w:type="gramStart"/>
      <w:r w:rsidRPr="00C90E0E">
        <w:rPr>
          <w:rFonts w:ascii="Times New Roman" w:hAnsi="Times New Roman" w:cs="Times New Roman"/>
          <w:sz w:val="24"/>
          <w:szCs w:val="24"/>
        </w:rPr>
        <w:t>" ,</w:t>
      </w:r>
      <w:proofErr w:type="gramEnd"/>
      <w:r w:rsidRPr="00C90E0E">
        <w:rPr>
          <w:rFonts w:ascii="Times New Roman" w:hAnsi="Times New Roman" w:cs="Times New Roman"/>
          <w:sz w:val="24"/>
          <w:szCs w:val="24"/>
        </w:rPr>
        <w:t xml:space="preserve"> accessed October 2, 2012,</w:t>
      </w:r>
      <w:r w:rsidRPr="00C90E0E">
        <w:rPr>
          <w:rStyle w:val="apple-converted-space"/>
          <w:rFonts w:ascii="Times New Roman" w:hAnsi="Times New Roman" w:cs="Times New Roman"/>
          <w:sz w:val="24"/>
          <w:szCs w:val="24"/>
        </w:rPr>
        <w:t> </w:t>
      </w:r>
      <w:hyperlink r:id="rId48" w:tgtFrame="_blank" w:history="1">
        <w:r w:rsidRPr="00C90E0E">
          <w:rPr>
            <w:rStyle w:val="Hyperlink"/>
            <w:rFonts w:ascii="Times New Roman" w:hAnsi="Times New Roman" w:cs="Times New Roman"/>
            <w:sz w:val="24"/>
            <w:szCs w:val="24"/>
          </w:rPr>
          <w:t>http://tascam.com/product/dr-40/</w:t>
        </w:r>
      </w:hyperlink>
      <w:r w:rsidRPr="00C90E0E">
        <w:rPr>
          <w:rFonts w:ascii="Times New Roman" w:hAnsi="Times New Roman" w:cs="Times New Roman"/>
          <w:sz w:val="24"/>
          <w:szCs w:val="24"/>
        </w:rPr>
        <w:t>.</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Thomollari</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Orest</w:t>
      </w:r>
      <w:proofErr w:type="spellEnd"/>
      <w:r w:rsidRPr="00C90E0E">
        <w:rPr>
          <w:rFonts w:ascii="Times New Roman" w:hAnsi="Times New Roman" w:cs="Times New Roman"/>
          <w:sz w:val="24"/>
          <w:szCs w:val="24"/>
        </w:rPr>
        <w:t xml:space="preserve"> Student author -- CE, </w:t>
      </w:r>
      <w:proofErr w:type="spellStart"/>
      <w:r w:rsidRPr="00C90E0E">
        <w:rPr>
          <w:rFonts w:ascii="Times New Roman" w:hAnsi="Times New Roman" w:cs="Times New Roman"/>
          <w:sz w:val="24"/>
          <w:szCs w:val="24"/>
        </w:rPr>
        <w:t>Schmaelzle,Matthew</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J.Student</w:t>
      </w:r>
      <w:proofErr w:type="spellEnd"/>
      <w:r w:rsidRPr="00C90E0E">
        <w:rPr>
          <w:rFonts w:ascii="Times New Roman" w:hAnsi="Times New Roman" w:cs="Times New Roman"/>
          <w:sz w:val="24"/>
          <w:szCs w:val="24"/>
        </w:rPr>
        <w:t xml:space="preserve"> author -- CS, </w:t>
      </w:r>
      <w:proofErr w:type="spellStart"/>
      <w:r w:rsidRPr="00C90E0E">
        <w:rPr>
          <w:rFonts w:ascii="Times New Roman" w:hAnsi="Times New Roman" w:cs="Times New Roman"/>
          <w:sz w:val="24"/>
          <w:szCs w:val="24"/>
        </w:rPr>
        <w:t>Ratner,Gregory</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I.Student</w:t>
      </w:r>
      <w:proofErr w:type="spellEnd"/>
      <w:r w:rsidRPr="00C90E0E">
        <w:rPr>
          <w:rFonts w:ascii="Times New Roman" w:hAnsi="Times New Roman" w:cs="Times New Roman"/>
          <w:sz w:val="24"/>
          <w:szCs w:val="24"/>
        </w:rPr>
        <w:t xml:space="preserve"> author -- CS, </w:t>
      </w:r>
      <w:proofErr w:type="spellStart"/>
      <w:r w:rsidRPr="00C90E0E">
        <w:rPr>
          <w:rFonts w:ascii="Times New Roman" w:hAnsi="Times New Roman" w:cs="Times New Roman"/>
          <w:sz w:val="24"/>
          <w:szCs w:val="24"/>
        </w:rPr>
        <w:t>Kelley,Aaron</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Edward.Student</w:t>
      </w:r>
      <w:proofErr w:type="spellEnd"/>
      <w:r w:rsidRPr="00C90E0E">
        <w:rPr>
          <w:rFonts w:ascii="Times New Roman" w:hAnsi="Times New Roman" w:cs="Times New Roman"/>
          <w:sz w:val="24"/>
          <w:szCs w:val="24"/>
        </w:rPr>
        <w:t xml:space="preserve"> author -- ME, Fabio Faculty advisor -- ID Carrera, and H. J. Faculty advisor -- HU </w:t>
      </w:r>
      <w:proofErr w:type="spellStart"/>
      <w:r w:rsidRPr="00C90E0E">
        <w:rPr>
          <w:rFonts w:ascii="Times New Roman" w:hAnsi="Times New Roman" w:cs="Times New Roman"/>
          <w:sz w:val="24"/>
          <w:szCs w:val="24"/>
        </w:rPr>
        <w:t>Manzari</w:t>
      </w:r>
      <w:proofErr w:type="spellEnd"/>
      <w:r w:rsidRPr="00C90E0E">
        <w:rPr>
          <w:rFonts w:ascii="Times New Roman" w:hAnsi="Times New Roman" w:cs="Times New Roman"/>
          <w:sz w:val="24"/>
          <w:szCs w:val="24"/>
        </w:rPr>
        <w:t>.</w:t>
      </w:r>
      <w:r w:rsidRPr="00C90E0E">
        <w:rPr>
          <w:rStyle w:val="apple-converted-space"/>
          <w:rFonts w:ascii="Times New Roman" w:hAnsi="Times New Roman" w:cs="Times New Roman"/>
          <w:i/>
          <w:iCs/>
          <w:sz w:val="24"/>
          <w:szCs w:val="24"/>
        </w:rPr>
        <w:t> </w:t>
      </w:r>
      <w:r w:rsidRPr="00C90E0E">
        <w:rPr>
          <w:rFonts w:ascii="Times New Roman" w:hAnsi="Times New Roman" w:cs="Times New Roman"/>
          <w:i/>
          <w:iCs/>
          <w:sz w:val="24"/>
          <w:szCs w:val="24"/>
        </w:rPr>
        <w:t>Public Art Preservation in Venice: Non-Public Wellheads and Fountains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2004.</w:t>
      </w:r>
    </w:p>
    <w:p w:rsidR="0056406A" w:rsidRPr="00C90E0E" w:rsidRDefault="0056406A"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color w:val="000000"/>
          <w:sz w:val="24"/>
          <w:szCs w:val="24"/>
        </w:rPr>
        <w:t>Tyack, Geo S. (George Smith).</w:t>
      </w:r>
      <w:r w:rsidRPr="00C90E0E">
        <w:rPr>
          <w:rFonts w:ascii="Times New Roman" w:hAnsi="Times New Roman" w:cs="Times New Roman"/>
          <w:i/>
          <w:iCs/>
          <w:color w:val="000000"/>
          <w:sz w:val="24"/>
          <w:szCs w:val="24"/>
        </w:rPr>
        <w:t xml:space="preserve"> </w:t>
      </w:r>
      <w:proofErr w:type="gramStart"/>
      <w:r w:rsidRPr="00C90E0E">
        <w:rPr>
          <w:rFonts w:ascii="Times New Roman" w:hAnsi="Times New Roman" w:cs="Times New Roman"/>
          <w:i/>
          <w:iCs/>
          <w:color w:val="000000"/>
          <w:sz w:val="24"/>
          <w:szCs w:val="24"/>
        </w:rPr>
        <w:t>A Book about Bells / by the Rev. Geo. S. Tyack</w:t>
      </w:r>
      <w:r w:rsidRPr="00C90E0E">
        <w:rPr>
          <w:rFonts w:ascii="Times New Roman" w:hAnsi="Times New Roman" w:cs="Times New Roman"/>
          <w:color w:val="000000"/>
          <w:sz w:val="24"/>
          <w:szCs w:val="24"/>
        </w:rPr>
        <w:t xml:space="preserve"> 1898.</w:t>
      </w:r>
      <w:proofErr w:type="gramEnd"/>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Viklund</w:t>
      </w:r>
      <w:proofErr w:type="spellEnd"/>
      <w:r w:rsidRPr="00C90E0E">
        <w:rPr>
          <w:rFonts w:ascii="Times New Roman" w:hAnsi="Times New Roman" w:cs="Times New Roman"/>
          <w:sz w:val="24"/>
          <w:szCs w:val="24"/>
        </w:rPr>
        <w:t xml:space="preserve">, Andreas. </w:t>
      </w:r>
      <w:proofErr w:type="gramStart"/>
      <w:r w:rsidRPr="00C90E0E">
        <w:rPr>
          <w:rFonts w:ascii="Times New Roman" w:hAnsi="Times New Roman" w:cs="Times New Roman"/>
          <w:sz w:val="24"/>
          <w:szCs w:val="24"/>
        </w:rPr>
        <w:t>"Bronze Bells."</w:t>
      </w:r>
      <w:proofErr w:type="gramEnd"/>
      <w:r w:rsidRPr="00C90E0E">
        <w:rPr>
          <w:rFonts w:ascii="Times New Roman" w:hAnsi="Times New Roman" w:cs="Times New Roman"/>
          <w:sz w:val="24"/>
          <w:szCs w:val="24"/>
        </w:rPr>
        <w:t xml:space="preserve"> </w:t>
      </w:r>
      <w:proofErr w:type="gramStart"/>
      <w:r w:rsidRPr="00C90E0E">
        <w:rPr>
          <w:rFonts w:ascii="Times New Roman" w:hAnsi="Times New Roman" w:cs="Times New Roman"/>
          <w:sz w:val="24"/>
          <w:szCs w:val="24"/>
        </w:rPr>
        <w:t>Central Council of Church Bell Ringers, accessed 10/9, 2012,</w:t>
      </w:r>
      <w:r w:rsidRPr="00C90E0E">
        <w:rPr>
          <w:rStyle w:val="apple-converted-space"/>
          <w:rFonts w:ascii="Times New Roman" w:hAnsi="Times New Roman" w:cs="Times New Roman"/>
          <w:sz w:val="24"/>
          <w:szCs w:val="24"/>
        </w:rPr>
        <w:t> </w:t>
      </w:r>
      <w:hyperlink r:id="rId49" w:tgtFrame="_blank" w:history="1">
        <w:r w:rsidRPr="00C90E0E">
          <w:rPr>
            <w:rStyle w:val="Hyperlink"/>
            <w:rFonts w:ascii="Times New Roman" w:hAnsi="Times New Roman" w:cs="Times New Roman"/>
            <w:sz w:val="24"/>
            <w:szCs w:val="24"/>
          </w:rPr>
          <w:t>http://cccbr.org.uk/pr/publicity/bellsandbellringing/</w:t>
        </w:r>
      </w:hyperlink>
      <w:r w:rsidRPr="00C90E0E">
        <w:rPr>
          <w:rFonts w:ascii="Times New Roman" w:hAnsi="Times New Roman" w:cs="Times New Roman"/>
          <w:sz w:val="24"/>
          <w:szCs w:val="24"/>
        </w:rPr>
        <w:t>.</w:t>
      </w:r>
      <w:proofErr w:type="gramEnd"/>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Vitone,Christopher</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Edward.Student</w:t>
      </w:r>
      <w:proofErr w:type="spellEnd"/>
      <w:r w:rsidRPr="00C90E0E">
        <w:rPr>
          <w:rFonts w:ascii="Times New Roman" w:hAnsi="Times New Roman" w:cs="Times New Roman"/>
          <w:sz w:val="24"/>
          <w:szCs w:val="24"/>
        </w:rPr>
        <w:t xml:space="preserve"> author -- CS, </w:t>
      </w:r>
      <w:proofErr w:type="spellStart"/>
      <w:r w:rsidRPr="00C90E0E">
        <w:rPr>
          <w:rFonts w:ascii="Times New Roman" w:hAnsi="Times New Roman" w:cs="Times New Roman"/>
          <w:sz w:val="24"/>
          <w:szCs w:val="24"/>
        </w:rPr>
        <w:t>Mill,Eric</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Rogers.Student</w:t>
      </w:r>
      <w:proofErr w:type="spellEnd"/>
      <w:r w:rsidRPr="00C90E0E">
        <w:rPr>
          <w:rFonts w:ascii="Times New Roman" w:hAnsi="Times New Roman" w:cs="Times New Roman"/>
          <w:sz w:val="24"/>
          <w:szCs w:val="24"/>
        </w:rPr>
        <w:t xml:space="preserve"> author -- CS, Michael Student author -- CS </w:t>
      </w:r>
      <w:proofErr w:type="spellStart"/>
      <w:r w:rsidRPr="00C90E0E">
        <w:rPr>
          <w:rFonts w:ascii="Times New Roman" w:hAnsi="Times New Roman" w:cs="Times New Roman"/>
          <w:sz w:val="24"/>
          <w:szCs w:val="24"/>
        </w:rPr>
        <w:t>Milkin</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Marion,Melissa</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W.Student</w:t>
      </w:r>
      <w:proofErr w:type="spellEnd"/>
      <w:r w:rsidRPr="00C90E0E">
        <w:rPr>
          <w:rFonts w:ascii="Times New Roman" w:hAnsi="Times New Roman" w:cs="Times New Roman"/>
          <w:sz w:val="24"/>
          <w:szCs w:val="24"/>
        </w:rPr>
        <w:t xml:space="preserve"> author -- ECE, H. J. Faculty advisor -- HU </w:t>
      </w:r>
      <w:proofErr w:type="spellStart"/>
      <w:r w:rsidRPr="00C90E0E">
        <w:rPr>
          <w:rFonts w:ascii="Times New Roman" w:hAnsi="Times New Roman" w:cs="Times New Roman"/>
          <w:sz w:val="24"/>
          <w:szCs w:val="24"/>
        </w:rPr>
        <w:t>Manzari</w:t>
      </w:r>
      <w:proofErr w:type="spellEnd"/>
      <w:r w:rsidRPr="00C90E0E">
        <w:rPr>
          <w:rFonts w:ascii="Times New Roman" w:hAnsi="Times New Roman" w:cs="Times New Roman"/>
          <w:sz w:val="24"/>
          <w:szCs w:val="24"/>
        </w:rPr>
        <w:t xml:space="preserve">, and </w:t>
      </w:r>
      <w:proofErr w:type="spellStart"/>
      <w:r w:rsidRPr="00C90E0E">
        <w:rPr>
          <w:rFonts w:ascii="Times New Roman" w:hAnsi="Times New Roman" w:cs="Times New Roman"/>
          <w:sz w:val="24"/>
          <w:szCs w:val="24"/>
        </w:rPr>
        <w:t>Carrera,Fabio</w:t>
      </w:r>
      <w:proofErr w:type="spellEnd"/>
      <w:r w:rsidRPr="00C90E0E">
        <w:rPr>
          <w:rFonts w:ascii="Times New Roman" w:hAnsi="Times New Roman" w:cs="Times New Roman"/>
          <w:sz w:val="24"/>
          <w:szCs w:val="24"/>
        </w:rPr>
        <w:t xml:space="preserve"> Faculty advisor -- </w:t>
      </w:r>
      <w:proofErr w:type="spellStart"/>
      <w:r w:rsidRPr="00C90E0E">
        <w:rPr>
          <w:rFonts w:ascii="Times New Roman" w:hAnsi="Times New Roman" w:cs="Times New Roman"/>
          <w:sz w:val="24"/>
          <w:szCs w:val="24"/>
        </w:rPr>
        <w:t>ID.</w:t>
      </w:r>
      <w:r w:rsidRPr="00C90E0E">
        <w:rPr>
          <w:rFonts w:ascii="Times New Roman" w:hAnsi="Times New Roman" w:cs="Times New Roman"/>
          <w:i/>
          <w:iCs/>
          <w:sz w:val="24"/>
          <w:szCs w:val="24"/>
        </w:rPr>
        <w:t>Preservation</w:t>
      </w:r>
      <w:proofErr w:type="spellEnd"/>
      <w:r w:rsidRPr="00C90E0E">
        <w:rPr>
          <w:rFonts w:ascii="Times New Roman" w:hAnsi="Times New Roman" w:cs="Times New Roman"/>
          <w:i/>
          <w:iCs/>
          <w:sz w:val="24"/>
          <w:szCs w:val="24"/>
        </w:rPr>
        <w:t xml:space="preserve"> of Venetian Bell Towers</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2004.</w:t>
      </w:r>
    </w:p>
    <w:p w:rsidR="007C4B35" w:rsidRPr="00C90E0E" w:rsidRDefault="007C4B35" w:rsidP="007C4B35">
      <w:pPr>
        <w:spacing w:before="240" w:after="240"/>
        <w:ind w:left="360" w:hanging="360"/>
        <w:rPr>
          <w:rFonts w:ascii="Times New Roman" w:hAnsi="Times New Roman" w:cs="Times New Roman"/>
          <w:sz w:val="24"/>
          <w:szCs w:val="24"/>
        </w:rPr>
      </w:pPr>
      <w:proofErr w:type="spellStart"/>
      <w:r w:rsidRPr="00C90E0E">
        <w:rPr>
          <w:rFonts w:ascii="Times New Roman" w:hAnsi="Times New Roman" w:cs="Times New Roman"/>
          <w:sz w:val="24"/>
          <w:szCs w:val="24"/>
        </w:rPr>
        <w:t>Wade,Julie</w:t>
      </w:r>
      <w:proofErr w:type="spellEnd"/>
      <w:r w:rsidRPr="00C90E0E">
        <w:rPr>
          <w:rFonts w:ascii="Times New Roman" w:hAnsi="Times New Roman" w:cs="Times New Roman"/>
          <w:sz w:val="24"/>
          <w:szCs w:val="24"/>
        </w:rPr>
        <w:t xml:space="preserve"> Anne Student author -- MA, </w:t>
      </w:r>
      <w:proofErr w:type="spellStart"/>
      <w:r w:rsidRPr="00C90E0E">
        <w:rPr>
          <w:rFonts w:ascii="Times New Roman" w:hAnsi="Times New Roman" w:cs="Times New Roman"/>
          <w:sz w:val="24"/>
          <w:szCs w:val="24"/>
        </w:rPr>
        <w:t>Nunez,Gabriela</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C.Student</w:t>
      </w:r>
      <w:proofErr w:type="spellEnd"/>
      <w:r w:rsidRPr="00C90E0E">
        <w:rPr>
          <w:rFonts w:ascii="Times New Roman" w:hAnsi="Times New Roman" w:cs="Times New Roman"/>
          <w:sz w:val="24"/>
          <w:szCs w:val="24"/>
        </w:rPr>
        <w:t xml:space="preserve"> author -- EVS, </w:t>
      </w:r>
      <w:proofErr w:type="spellStart"/>
      <w:r w:rsidRPr="00C90E0E">
        <w:rPr>
          <w:rFonts w:ascii="Times New Roman" w:hAnsi="Times New Roman" w:cs="Times New Roman"/>
          <w:sz w:val="24"/>
          <w:szCs w:val="24"/>
        </w:rPr>
        <w:t>Brown,Jeremy</w:t>
      </w:r>
      <w:proofErr w:type="spellEnd"/>
      <w:r w:rsidRPr="00C90E0E">
        <w:rPr>
          <w:rFonts w:ascii="Times New Roman" w:hAnsi="Times New Roman" w:cs="Times New Roman"/>
          <w:sz w:val="24"/>
          <w:szCs w:val="24"/>
        </w:rPr>
        <w:t xml:space="preserve"> Scott Student author -- BE, </w:t>
      </w:r>
      <w:proofErr w:type="spellStart"/>
      <w:r w:rsidRPr="00C90E0E">
        <w:rPr>
          <w:rFonts w:ascii="Times New Roman" w:hAnsi="Times New Roman" w:cs="Times New Roman"/>
          <w:sz w:val="24"/>
          <w:szCs w:val="24"/>
        </w:rPr>
        <w:t>Aragon,Lorey</w:t>
      </w:r>
      <w:proofErr w:type="spellEnd"/>
      <w:r w:rsidRPr="00C90E0E">
        <w:rPr>
          <w:rFonts w:ascii="Times New Roman" w:hAnsi="Times New Roman" w:cs="Times New Roman"/>
          <w:sz w:val="24"/>
          <w:szCs w:val="24"/>
        </w:rPr>
        <w:t xml:space="preserve"> Michelle Student author -- IE, </w:t>
      </w:r>
      <w:proofErr w:type="spellStart"/>
      <w:r w:rsidRPr="00C90E0E">
        <w:rPr>
          <w:rFonts w:ascii="Times New Roman" w:hAnsi="Times New Roman" w:cs="Times New Roman"/>
          <w:sz w:val="24"/>
          <w:szCs w:val="24"/>
        </w:rPr>
        <w:t>Bianchi,Frederick</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W.Faculty</w:t>
      </w:r>
      <w:proofErr w:type="spellEnd"/>
      <w:r w:rsidRPr="00C90E0E">
        <w:rPr>
          <w:rFonts w:ascii="Times New Roman" w:hAnsi="Times New Roman" w:cs="Times New Roman"/>
          <w:sz w:val="24"/>
          <w:szCs w:val="24"/>
        </w:rPr>
        <w:t xml:space="preserve"> advisor -- HU, and </w:t>
      </w:r>
      <w:proofErr w:type="spellStart"/>
      <w:r w:rsidRPr="00C90E0E">
        <w:rPr>
          <w:rFonts w:ascii="Times New Roman" w:hAnsi="Times New Roman" w:cs="Times New Roman"/>
          <w:sz w:val="24"/>
          <w:szCs w:val="24"/>
        </w:rPr>
        <w:t>Carrera,Fabio</w:t>
      </w:r>
      <w:proofErr w:type="spellEnd"/>
      <w:r w:rsidRPr="00C90E0E">
        <w:rPr>
          <w:rFonts w:ascii="Times New Roman" w:hAnsi="Times New Roman" w:cs="Times New Roman"/>
          <w:sz w:val="24"/>
          <w:szCs w:val="24"/>
        </w:rPr>
        <w:t xml:space="preserve"> Faculty advisor -- </w:t>
      </w:r>
      <w:proofErr w:type="spellStart"/>
      <w:r w:rsidRPr="00C90E0E">
        <w:rPr>
          <w:rFonts w:ascii="Times New Roman" w:hAnsi="Times New Roman" w:cs="Times New Roman"/>
          <w:sz w:val="24"/>
          <w:szCs w:val="24"/>
        </w:rPr>
        <w:t>ID.</w:t>
      </w:r>
      <w:r w:rsidRPr="00C90E0E">
        <w:rPr>
          <w:rFonts w:ascii="Times New Roman" w:hAnsi="Times New Roman" w:cs="Times New Roman"/>
          <w:i/>
          <w:iCs/>
          <w:sz w:val="24"/>
          <w:szCs w:val="24"/>
        </w:rPr>
        <w:t>Digitizing</w:t>
      </w:r>
      <w:proofErr w:type="spellEnd"/>
      <w:r w:rsidRPr="00C90E0E">
        <w:rPr>
          <w:rFonts w:ascii="Times New Roman" w:hAnsi="Times New Roman" w:cs="Times New Roman"/>
          <w:i/>
          <w:iCs/>
          <w:sz w:val="24"/>
          <w:szCs w:val="24"/>
        </w:rPr>
        <w:t xml:space="preserve"> the Archives of the Private Committees for the Safeguarding of Venice</w:t>
      </w:r>
      <w:r w:rsidRPr="00C90E0E">
        <w:rPr>
          <w:rFonts w:ascii="Times New Roman" w:hAnsi="Times New Roman" w:cs="Times New Roman"/>
          <w:sz w:val="24"/>
          <w:szCs w:val="24"/>
        </w:rPr>
        <w:t>. Worcester, MA: Worcester Polytechnic Institute, 2012.</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Walters, Henry Beauchamp.</w:t>
      </w:r>
      <w:r w:rsidRPr="00C90E0E">
        <w:rPr>
          <w:rStyle w:val="apple-converted-space"/>
          <w:rFonts w:ascii="Times New Roman" w:hAnsi="Times New Roman" w:cs="Times New Roman"/>
          <w:i/>
          <w:iCs/>
          <w:sz w:val="24"/>
          <w:szCs w:val="24"/>
        </w:rPr>
        <w:t> </w:t>
      </w:r>
      <w:proofErr w:type="gramStart"/>
      <w:r w:rsidRPr="00C90E0E">
        <w:rPr>
          <w:rFonts w:ascii="Times New Roman" w:hAnsi="Times New Roman" w:cs="Times New Roman"/>
          <w:i/>
          <w:iCs/>
          <w:sz w:val="24"/>
          <w:szCs w:val="24"/>
        </w:rPr>
        <w:t xml:space="preserve">Church </w:t>
      </w:r>
      <w:proofErr w:type="spellStart"/>
      <w:r w:rsidRPr="00C90E0E">
        <w:rPr>
          <w:rFonts w:ascii="Times New Roman" w:hAnsi="Times New Roman" w:cs="Times New Roman"/>
          <w:i/>
          <w:iCs/>
          <w:sz w:val="24"/>
          <w:szCs w:val="24"/>
        </w:rPr>
        <w:t>BellsVolume</w:t>
      </w:r>
      <w:proofErr w:type="spellEnd"/>
      <w:r w:rsidRPr="00C90E0E">
        <w:rPr>
          <w:rFonts w:ascii="Times New Roman" w:hAnsi="Times New Roman" w:cs="Times New Roman"/>
          <w:i/>
          <w:iCs/>
          <w:sz w:val="24"/>
          <w:szCs w:val="24"/>
        </w:rPr>
        <w:t xml:space="preserve"> 2 of Arts of the Church</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 xml:space="preserve">A. R. </w:t>
      </w:r>
      <w:proofErr w:type="spellStart"/>
      <w:r w:rsidRPr="00C90E0E">
        <w:rPr>
          <w:rFonts w:ascii="Times New Roman" w:hAnsi="Times New Roman" w:cs="Times New Roman"/>
          <w:sz w:val="24"/>
          <w:szCs w:val="24"/>
        </w:rPr>
        <w:t>Mowbray</w:t>
      </w:r>
      <w:proofErr w:type="spellEnd"/>
      <w:r w:rsidRPr="00C90E0E">
        <w:rPr>
          <w:rFonts w:ascii="Times New Roman" w:hAnsi="Times New Roman" w:cs="Times New Roman"/>
          <w:sz w:val="24"/>
          <w:szCs w:val="24"/>
        </w:rPr>
        <w:t xml:space="preserve"> &amp; Company, 1908.</w:t>
      </w:r>
      <w:proofErr w:type="gramEnd"/>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White, M. "Information Anywhere, any when: The Role of the Smartphone."</w:t>
      </w:r>
      <w:r w:rsidRPr="00C90E0E">
        <w:rPr>
          <w:rStyle w:val="apple-converted-space"/>
          <w:rFonts w:ascii="Times New Roman" w:hAnsi="Times New Roman" w:cs="Times New Roman"/>
          <w:sz w:val="24"/>
          <w:szCs w:val="24"/>
        </w:rPr>
        <w:t> </w:t>
      </w:r>
      <w:r w:rsidRPr="00C90E0E">
        <w:rPr>
          <w:rFonts w:ascii="Times New Roman" w:hAnsi="Times New Roman" w:cs="Times New Roman"/>
          <w:i/>
          <w:iCs/>
          <w:sz w:val="24"/>
          <w:szCs w:val="24"/>
        </w:rPr>
        <w:t>Business Information Review</w:t>
      </w:r>
      <w:r w:rsidRPr="00C90E0E">
        <w:rPr>
          <w:rStyle w:val="apple-converted-space"/>
          <w:rFonts w:ascii="Times New Roman" w:hAnsi="Times New Roman" w:cs="Times New Roman"/>
          <w:sz w:val="24"/>
          <w:szCs w:val="24"/>
        </w:rPr>
        <w:t> </w:t>
      </w:r>
      <w:r w:rsidRPr="00C90E0E">
        <w:rPr>
          <w:rFonts w:ascii="Times New Roman" w:hAnsi="Times New Roman" w:cs="Times New Roman"/>
          <w:sz w:val="24"/>
          <w:szCs w:val="24"/>
        </w:rPr>
        <w:t>27, no. 4 (2010): 242-247.</w:t>
      </w:r>
    </w:p>
    <w:p w:rsidR="007C4B35" w:rsidRPr="00C90E0E" w:rsidRDefault="007C4B35" w:rsidP="007C4B35">
      <w:pPr>
        <w:spacing w:before="240" w:after="240"/>
        <w:ind w:left="360" w:hanging="360"/>
        <w:rPr>
          <w:rFonts w:ascii="Times New Roman" w:hAnsi="Times New Roman" w:cs="Times New Roman"/>
          <w:sz w:val="24"/>
          <w:szCs w:val="24"/>
        </w:rPr>
      </w:pPr>
      <w:r w:rsidRPr="00C90E0E">
        <w:rPr>
          <w:rFonts w:ascii="Times New Roman" w:hAnsi="Times New Roman" w:cs="Times New Roman"/>
          <w:sz w:val="24"/>
          <w:szCs w:val="24"/>
        </w:rPr>
        <w:t xml:space="preserve">William L. </w:t>
      </w:r>
      <w:proofErr w:type="spellStart"/>
      <w:r w:rsidRPr="00C90E0E">
        <w:rPr>
          <w:rFonts w:ascii="Times New Roman" w:hAnsi="Times New Roman" w:cs="Times New Roman"/>
          <w:sz w:val="24"/>
          <w:szCs w:val="24"/>
        </w:rPr>
        <w:t>Hosch</w:t>
      </w:r>
      <w:proofErr w:type="spellEnd"/>
      <w:r w:rsidRPr="00C90E0E">
        <w:rPr>
          <w:rFonts w:ascii="Times New Roman" w:hAnsi="Times New Roman" w:cs="Times New Roman"/>
          <w:sz w:val="24"/>
          <w:szCs w:val="24"/>
        </w:rPr>
        <w:t>.</w:t>
      </w:r>
      <w:r w:rsidRPr="00C90E0E">
        <w:rPr>
          <w:rStyle w:val="apple-converted-space"/>
          <w:rFonts w:ascii="Times New Roman" w:hAnsi="Times New Roman" w:cs="Times New Roman"/>
          <w:i/>
          <w:iCs/>
          <w:sz w:val="24"/>
          <w:szCs w:val="24"/>
        </w:rPr>
        <w:t> </w:t>
      </w:r>
      <w:r w:rsidRPr="00C90E0E">
        <w:rPr>
          <w:rFonts w:ascii="Times New Roman" w:hAnsi="Times New Roman" w:cs="Times New Roman"/>
          <w:i/>
          <w:iCs/>
          <w:sz w:val="24"/>
          <w:szCs w:val="24"/>
        </w:rPr>
        <w:t>Smartphone</w:t>
      </w:r>
      <w:r w:rsidRPr="00C90E0E">
        <w:rPr>
          <w:rStyle w:val="apple-converted-space"/>
          <w:rFonts w:ascii="Times New Roman" w:hAnsi="Times New Roman" w:cs="Times New Roman"/>
          <w:sz w:val="24"/>
          <w:szCs w:val="24"/>
        </w:rPr>
        <w:t> </w:t>
      </w:r>
      <w:proofErr w:type="spellStart"/>
      <w:r w:rsidRPr="00C90E0E">
        <w:rPr>
          <w:rFonts w:ascii="Times New Roman" w:hAnsi="Times New Roman" w:cs="Times New Roman"/>
          <w:sz w:val="24"/>
          <w:szCs w:val="24"/>
        </w:rPr>
        <w:t>Encyclopædia</w:t>
      </w:r>
      <w:proofErr w:type="spellEnd"/>
      <w:r w:rsidRPr="00C90E0E">
        <w:rPr>
          <w:rFonts w:ascii="Times New Roman" w:hAnsi="Times New Roman" w:cs="Times New Roman"/>
          <w:sz w:val="24"/>
          <w:szCs w:val="24"/>
        </w:rPr>
        <w:t xml:space="preserve"> Britannica </w:t>
      </w:r>
      <w:proofErr w:type="spellStart"/>
      <w:r w:rsidRPr="00C90E0E">
        <w:rPr>
          <w:rFonts w:ascii="Times New Roman" w:hAnsi="Times New Roman" w:cs="Times New Roman"/>
          <w:sz w:val="24"/>
          <w:szCs w:val="24"/>
        </w:rPr>
        <w:t>Inc</w:t>
      </w:r>
      <w:proofErr w:type="spellEnd"/>
      <w:r w:rsidRPr="00C90E0E">
        <w:rPr>
          <w:rFonts w:ascii="Times New Roman" w:hAnsi="Times New Roman" w:cs="Times New Roman"/>
          <w:sz w:val="24"/>
          <w:szCs w:val="24"/>
        </w:rPr>
        <w:t>, 2012.</w:t>
      </w:r>
    </w:p>
    <w:p w:rsidR="007C4B35" w:rsidRPr="00C90E0E" w:rsidRDefault="007C4B35">
      <w:pPr>
        <w:rPr>
          <w:rFonts w:ascii="Times New Roman" w:hAnsi="Times New Roman" w:cs="Times New Roman"/>
          <w:b/>
          <w:sz w:val="24"/>
          <w:szCs w:val="24"/>
        </w:rPr>
      </w:pPr>
      <w:r w:rsidRPr="00C90E0E">
        <w:rPr>
          <w:rFonts w:ascii="Times New Roman" w:hAnsi="Times New Roman" w:cs="Times New Roman"/>
          <w:sz w:val="24"/>
          <w:szCs w:val="24"/>
        </w:rPr>
        <w:br w:type="page"/>
      </w:r>
    </w:p>
    <w:p w:rsidR="002A4305" w:rsidRPr="00167C97" w:rsidRDefault="003403FF" w:rsidP="00167C97">
      <w:pPr>
        <w:pStyle w:val="Heading1"/>
      </w:pPr>
      <w:bookmarkStart w:id="62" w:name="_Toc342920997"/>
      <w:r w:rsidRPr="00167C97">
        <w:lastRenderedPageBreak/>
        <w:t>Appendix A</w:t>
      </w:r>
      <w:r w:rsidR="005B4738" w:rsidRPr="00167C97">
        <w:t>: Budget</w:t>
      </w:r>
      <w:bookmarkEnd w:id="62"/>
    </w:p>
    <w:p w:rsidR="002A4305" w:rsidRPr="00C90E0E" w:rsidRDefault="005B4738">
      <w:pPr>
        <w:rPr>
          <w:rFonts w:ascii="Times New Roman" w:hAnsi="Times New Roman" w:cs="Times New Roman"/>
          <w:sz w:val="24"/>
          <w:szCs w:val="24"/>
        </w:rPr>
      </w:pPr>
      <w:r w:rsidRPr="00C90E0E">
        <w:rPr>
          <w:rFonts w:ascii="Times New Roman" w:hAnsi="Times New Roman" w:cs="Times New Roman"/>
          <w:b/>
          <w:sz w:val="24"/>
          <w:szCs w:val="24"/>
        </w:rPr>
        <w:t>Our Current Budget: $300.00</w:t>
      </w:r>
    </w:p>
    <w:p w:rsidR="002A4305" w:rsidRPr="00C90E0E" w:rsidRDefault="002A4305">
      <w:pPr>
        <w:rPr>
          <w:rFonts w:ascii="Times New Roman" w:hAnsi="Times New Roman" w:cs="Times New Roman"/>
          <w:sz w:val="24"/>
          <w:szCs w:val="24"/>
        </w:rPr>
      </w:pPr>
    </w:p>
    <w:tbl>
      <w:tblPr>
        <w:tblW w:w="9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720"/>
        <w:gridCol w:w="990"/>
        <w:gridCol w:w="1260"/>
        <w:gridCol w:w="3960"/>
        <w:gridCol w:w="1440"/>
      </w:tblGrid>
      <w:tr w:rsidR="002A4305" w:rsidRPr="00C90E0E" w:rsidTr="0018501C">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b/>
                <w:sz w:val="24"/>
                <w:szCs w:val="24"/>
              </w:rPr>
              <w:t>Item</w:t>
            </w:r>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b/>
                <w:sz w:val="24"/>
                <w:szCs w:val="24"/>
              </w:rPr>
              <w:t>Cost</w:t>
            </w:r>
          </w:p>
        </w:tc>
        <w:tc>
          <w:tcPr>
            <w:tcW w:w="126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b/>
                <w:sz w:val="24"/>
                <w:szCs w:val="24"/>
              </w:rPr>
              <w:t>Number of Items</w:t>
            </w:r>
          </w:p>
        </w:tc>
        <w:tc>
          <w:tcPr>
            <w:tcW w:w="396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b/>
                <w:sz w:val="24"/>
                <w:szCs w:val="24"/>
              </w:rPr>
              <w:t>Supplier/</w:t>
            </w:r>
          </w:p>
          <w:p w:rsidR="002A4305" w:rsidRPr="00C90E0E" w:rsidRDefault="005B4738">
            <w:pPr>
              <w:rPr>
                <w:rFonts w:ascii="Times New Roman" w:hAnsi="Times New Roman" w:cs="Times New Roman"/>
                <w:sz w:val="24"/>
                <w:szCs w:val="24"/>
              </w:rPr>
            </w:pPr>
            <w:r w:rsidRPr="00C90E0E">
              <w:rPr>
                <w:rFonts w:ascii="Times New Roman" w:hAnsi="Times New Roman" w:cs="Times New Roman"/>
                <w:b/>
                <w:sz w:val="24"/>
                <w:szCs w:val="24"/>
              </w:rPr>
              <w:t>Model</w:t>
            </w:r>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b/>
                <w:sz w:val="24"/>
                <w:szCs w:val="24"/>
              </w:rPr>
              <w:t>Total Price</w:t>
            </w:r>
          </w:p>
        </w:tc>
      </w:tr>
      <w:tr w:rsidR="002A4305" w:rsidRPr="00C90E0E" w:rsidTr="0018501C">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Ear Protection</w:t>
            </w:r>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$16.77</w:t>
            </w:r>
          </w:p>
        </w:tc>
        <w:tc>
          <w:tcPr>
            <w:tcW w:w="1260" w:type="dxa"/>
          </w:tcPr>
          <w:p w:rsidR="002A4305" w:rsidRPr="00C90E0E" w:rsidRDefault="005B4738" w:rsidP="0018501C">
            <w:pPr>
              <w:jc w:val="center"/>
              <w:rPr>
                <w:rFonts w:ascii="Times New Roman" w:hAnsi="Times New Roman" w:cs="Times New Roman"/>
                <w:sz w:val="24"/>
                <w:szCs w:val="24"/>
              </w:rPr>
            </w:pPr>
            <w:r w:rsidRPr="00C90E0E">
              <w:rPr>
                <w:rFonts w:ascii="Times New Roman" w:hAnsi="Times New Roman" w:cs="Times New Roman"/>
                <w:sz w:val="24"/>
                <w:szCs w:val="24"/>
              </w:rPr>
              <w:t>4</w:t>
            </w:r>
          </w:p>
        </w:tc>
        <w:tc>
          <w:tcPr>
            <w:tcW w:w="396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Home Depot/</w:t>
            </w:r>
            <w:r w:rsidRPr="00C90E0E">
              <w:rPr>
                <w:rFonts w:ascii="Times New Roman" w:hAnsi="Times New Roman" w:cs="Times New Roman"/>
                <w:sz w:val="24"/>
                <w:szCs w:val="24"/>
                <w:highlight w:val="white"/>
              </w:rPr>
              <w:t xml:space="preserve">3M </w:t>
            </w:r>
            <w:proofErr w:type="spellStart"/>
            <w:r w:rsidRPr="00C90E0E">
              <w:rPr>
                <w:rFonts w:ascii="Times New Roman" w:hAnsi="Times New Roman" w:cs="Times New Roman"/>
                <w:sz w:val="24"/>
                <w:szCs w:val="24"/>
                <w:highlight w:val="white"/>
              </w:rPr>
              <w:t>Tekk</w:t>
            </w:r>
            <w:proofErr w:type="spellEnd"/>
            <w:r w:rsidRPr="00C90E0E">
              <w:rPr>
                <w:rFonts w:ascii="Times New Roman" w:hAnsi="Times New Roman" w:cs="Times New Roman"/>
                <w:sz w:val="24"/>
                <w:szCs w:val="24"/>
                <w:highlight w:val="white"/>
              </w:rPr>
              <w:t xml:space="preserve"> Protection Red </w:t>
            </w:r>
            <w:proofErr w:type="spellStart"/>
            <w:r w:rsidRPr="00C90E0E">
              <w:rPr>
                <w:rFonts w:ascii="Times New Roman" w:hAnsi="Times New Roman" w:cs="Times New Roman"/>
                <w:sz w:val="24"/>
                <w:szCs w:val="24"/>
                <w:highlight w:val="white"/>
              </w:rPr>
              <w:t>Shotgunner</w:t>
            </w:r>
            <w:proofErr w:type="spellEnd"/>
            <w:r w:rsidRPr="00C90E0E">
              <w:rPr>
                <w:rFonts w:ascii="Times New Roman" w:hAnsi="Times New Roman" w:cs="Times New Roman"/>
                <w:sz w:val="24"/>
                <w:szCs w:val="24"/>
                <w:highlight w:val="white"/>
              </w:rPr>
              <w:t xml:space="preserve"> Earmuff</w:t>
            </w:r>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$67.08</w:t>
            </w:r>
          </w:p>
        </w:tc>
      </w:tr>
      <w:tr w:rsidR="002A4305" w:rsidRPr="00C90E0E" w:rsidTr="0018501C">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Eye Protection</w:t>
            </w:r>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$2.97</w:t>
            </w:r>
          </w:p>
        </w:tc>
        <w:tc>
          <w:tcPr>
            <w:tcW w:w="1260" w:type="dxa"/>
          </w:tcPr>
          <w:p w:rsidR="002A4305" w:rsidRPr="00C90E0E" w:rsidRDefault="005B4738" w:rsidP="0018501C">
            <w:pPr>
              <w:jc w:val="center"/>
              <w:rPr>
                <w:rFonts w:ascii="Times New Roman" w:hAnsi="Times New Roman" w:cs="Times New Roman"/>
                <w:sz w:val="24"/>
                <w:szCs w:val="24"/>
              </w:rPr>
            </w:pPr>
            <w:r w:rsidRPr="00C90E0E">
              <w:rPr>
                <w:rFonts w:ascii="Times New Roman" w:hAnsi="Times New Roman" w:cs="Times New Roman"/>
                <w:sz w:val="24"/>
                <w:szCs w:val="24"/>
              </w:rPr>
              <w:t>4</w:t>
            </w:r>
          </w:p>
        </w:tc>
        <w:tc>
          <w:tcPr>
            <w:tcW w:w="396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 xml:space="preserve">Home Depot/3M </w:t>
            </w:r>
            <w:proofErr w:type="spellStart"/>
            <w:r w:rsidRPr="00C90E0E">
              <w:rPr>
                <w:rFonts w:ascii="Times New Roman" w:hAnsi="Times New Roman" w:cs="Times New Roman"/>
                <w:sz w:val="24"/>
                <w:szCs w:val="24"/>
              </w:rPr>
              <w:t>Tekk</w:t>
            </w:r>
            <w:proofErr w:type="spellEnd"/>
            <w:r w:rsidRPr="00C90E0E">
              <w:rPr>
                <w:rFonts w:ascii="Times New Roman" w:hAnsi="Times New Roman" w:cs="Times New Roman"/>
                <w:sz w:val="24"/>
                <w:szCs w:val="24"/>
              </w:rPr>
              <w:t xml:space="preserve"> Protection Clear Eye Protector Safety Glasses</w:t>
            </w:r>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$11.88</w:t>
            </w:r>
          </w:p>
        </w:tc>
      </w:tr>
      <w:tr w:rsidR="002A4305" w:rsidRPr="00C90E0E" w:rsidTr="0018501C">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Face Masks</w:t>
            </w:r>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$19.97</w:t>
            </w:r>
          </w:p>
        </w:tc>
        <w:tc>
          <w:tcPr>
            <w:tcW w:w="1260" w:type="dxa"/>
          </w:tcPr>
          <w:p w:rsidR="002A4305" w:rsidRPr="00C90E0E" w:rsidRDefault="005B4738" w:rsidP="0018501C">
            <w:pPr>
              <w:jc w:val="center"/>
              <w:rPr>
                <w:rFonts w:ascii="Times New Roman" w:hAnsi="Times New Roman" w:cs="Times New Roman"/>
                <w:sz w:val="24"/>
                <w:szCs w:val="24"/>
              </w:rPr>
            </w:pPr>
            <w:r w:rsidRPr="00C90E0E">
              <w:rPr>
                <w:rFonts w:ascii="Times New Roman" w:hAnsi="Times New Roman" w:cs="Times New Roman"/>
                <w:sz w:val="24"/>
                <w:szCs w:val="24"/>
              </w:rPr>
              <w:t>2</w:t>
            </w:r>
          </w:p>
        </w:tc>
        <w:tc>
          <w:tcPr>
            <w:tcW w:w="396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Home Depot/</w:t>
            </w:r>
            <w:r w:rsidRPr="00C90E0E">
              <w:rPr>
                <w:rFonts w:ascii="Times New Roman" w:hAnsi="Times New Roman" w:cs="Times New Roman"/>
                <w:sz w:val="24"/>
                <w:szCs w:val="24"/>
                <w:highlight w:val="white"/>
              </w:rPr>
              <w:t xml:space="preserve">3M </w:t>
            </w:r>
            <w:proofErr w:type="spellStart"/>
            <w:r w:rsidRPr="00C90E0E">
              <w:rPr>
                <w:rFonts w:ascii="Times New Roman" w:hAnsi="Times New Roman" w:cs="Times New Roman"/>
                <w:sz w:val="24"/>
                <w:szCs w:val="24"/>
                <w:highlight w:val="white"/>
              </w:rPr>
              <w:t>Tekk</w:t>
            </w:r>
            <w:proofErr w:type="spellEnd"/>
            <w:r w:rsidRPr="00C90E0E">
              <w:rPr>
                <w:rFonts w:ascii="Times New Roman" w:hAnsi="Times New Roman" w:cs="Times New Roman"/>
                <w:sz w:val="24"/>
                <w:szCs w:val="24"/>
                <w:highlight w:val="white"/>
              </w:rPr>
              <w:t xml:space="preserve"> Protection Respirators (20-Pack)</w:t>
            </w:r>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$39.94</w:t>
            </w:r>
          </w:p>
        </w:tc>
      </w:tr>
      <w:tr w:rsidR="002A4305" w:rsidRPr="00C90E0E" w:rsidTr="0018501C">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Gloves</w:t>
            </w:r>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$1.97</w:t>
            </w:r>
          </w:p>
        </w:tc>
        <w:tc>
          <w:tcPr>
            <w:tcW w:w="1260" w:type="dxa"/>
          </w:tcPr>
          <w:p w:rsidR="002A4305" w:rsidRPr="00C90E0E" w:rsidRDefault="005B4738" w:rsidP="0018501C">
            <w:pPr>
              <w:jc w:val="center"/>
              <w:rPr>
                <w:rFonts w:ascii="Times New Roman" w:hAnsi="Times New Roman" w:cs="Times New Roman"/>
                <w:sz w:val="24"/>
                <w:szCs w:val="24"/>
              </w:rPr>
            </w:pPr>
            <w:r w:rsidRPr="00C90E0E">
              <w:rPr>
                <w:rFonts w:ascii="Times New Roman" w:hAnsi="Times New Roman" w:cs="Times New Roman"/>
                <w:sz w:val="24"/>
                <w:szCs w:val="24"/>
              </w:rPr>
              <w:t>4</w:t>
            </w:r>
          </w:p>
        </w:tc>
        <w:tc>
          <w:tcPr>
            <w:tcW w:w="396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Home Depot/</w:t>
            </w:r>
            <w:r w:rsidRPr="00C90E0E">
              <w:rPr>
                <w:rFonts w:ascii="Times New Roman" w:hAnsi="Times New Roman" w:cs="Times New Roman"/>
                <w:sz w:val="24"/>
                <w:szCs w:val="24"/>
                <w:highlight w:val="white"/>
              </w:rPr>
              <w:t>Firm Grip Suede Cowhide Leather and Denim Large Work Gloves</w:t>
            </w:r>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$7.88</w:t>
            </w:r>
          </w:p>
        </w:tc>
      </w:tr>
      <w:tr w:rsidR="002A4305" w:rsidRPr="00C90E0E" w:rsidTr="0018501C">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Chalk</w:t>
            </w:r>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$4.69</w:t>
            </w:r>
          </w:p>
        </w:tc>
        <w:tc>
          <w:tcPr>
            <w:tcW w:w="1260" w:type="dxa"/>
          </w:tcPr>
          <w:p w:rsidR="002A4305" w:rsidRPr="00C90E0E" w:rsidRDefault="005B4738" w:rsidP="0018501C">
            <w:pPr>
              <w:jc w:val="center"/>
              <w:rPr>
                <w:rFonts w:ascii="Times New Roman" w:hAnsi="Times New Roman" w:cs="Times New Roman"/>
                <w:sz w:val="24"/>
                <w:szCs w:val="24"/>
              </w:rPr>
            </w:pPr>
            <w:r w:rsidRPr="00C90E0E">
              <w:rPr>
                <w:rFonts w:ascii="Times New Roman" w:hAnsi="Times New Roman" w:cs="Times New Roman"/>
                <w:sz w:val="24"/>
                <w:szCs w:val="24"/>
              </w:rPr>
              <w:t>1</w:t>
            </w:r>
          </w:p>
        </w:tc>
        <w:tc>
          <w:tcPr>
            <w:tcW w:w="396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Office Depot/</w:t>
            </w:r>
            <w:r w:rsidRPr="00C90E0E">
              <w:rPr>
                <w:rFonts w:ascii="Times New Roman" w:hAnsi="Times New Roman" w:cs="Times New Roman"/>
                <w:sz w:val="24"/>
                <w:szCs w:val="24"/>
                <w:highlight w:val="white"/>
              </w:rPr>
              <w:t xml:space="preserve">Quartet® </w:t>
            </w:r>
            <w:proofErr w:type="spellStart"/>
            <w:r w:rsidRPr="00C90E0E">
              <w:rPr>
                <w:rFonts w:ascii="Times New Roman" w:hAnsi="Times New Roman" w:cs="Times New Roman"/>
                <w:sz w:val="24"/>
                <w:szCs w:val="24"/>
                <w:highlight w:val="white"/>
              </w:rPr>
              <w:t>Alphasite</w:t>
            </w:r>
            <w:proofErr w:type="spellEnd"/>
            <w:r w:rsidRPr="00C90E0E">
              <w:rPr>
                <w:rFonts w:ascii="Times New Roman" w:hAnsi="Times New Roman" w:cs="Times New Roman"/>
                <w:sz w:val="24"/>
                <w:szCs w:val="24"/>
                <w:highlight w:val="white"/>
              </w:rPr>
              <w:t>™ Triple-Size Chalk, 3 1/4"L x 5/8"D, Box Of 12</w:t>
            </w:r>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$4.69</w:t>
            </w:r>
          </w:p>
        </w:tc>
      </w:tr>
      <w:tr w:rsidR="002A4305" w:rsidRPr="00C90E0E" w:rsidTr="0018501C">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Flashlight</w:t>
            </w:r>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$9.00</w:t>
            </w:r>
          </w:p>
        </w:tc>
        <w:tc>
          <w:tcPr>
            <w:tcW w:w="1260" w:type="dxa"/>
          </w:tcPr>
          <w:p w:rsidR="002A4305" w:rsidRPr="00C90E0E" w:rsidRDefault="005B4738" w:rsidP="0018501C">
            <w:pPr>
              <w:jc w:val="center"/>
              <w:rPr>
                <w:rFonts w:ascii="Times New Roman" w:hAnsi="Times New Roman" w:cs="Times New Roman"/>
                <w:sz w:val="24"/>
                <w:szCs w:val="24"/>
              </w:rPr>
            </w:pPr>
            <w:r w:rsidRPr="00C90E0E">
              <w:rPr>
                <w:rFonts w:ascii="Times New Roman" w:hAnsi="Times New Roman" w:cs="Times New Roman"/>
                <w:sz w:val="24"/>
                <w:szCs w:val="24"/>
              </w:rPr>
              <w:t>2</w:t>
            </w:r>
          </w:p>
        </w:tc>
        <w:tc>
          <w:tcPr>
            <w:tcW w:w="3960" w:type="dxa"/>
          </w:tcPr>
          <w:p w:rsidR="002A4305" w:rsidRPr="00C90E0E" w:rsidRDefault="005B4738">
            <w:pPr>
              <w:spacing w:before="480" w:after="120"/>
              <w:rPr>
                <w:rFonts w:ascii="Times New Roman" w:hAnsi="Times New Roman" w:cs="Times New Roman"/>
                <w:sz w:val="24"/>
                <w:szCs w:val="24"/>
              </w:rPr>
            </w:pPr>
            <w:r w:rsidRPr="00C90E0E">
              <w:rPr>
                <w:rFonts w:ascii="Times New Roman" w:hAnsi="Times New Roman" w:cs="Times New Roman"/>
                <w:sz w:val="24"/>
                <w:szCs w:val="24"/>
              </w:rPr>
              <w:t>Google Shopping/Nebo Tools Nebo 5077 CSI Tactical LED Flashlight with Laser</w:t>
            </w:r>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$18.00</w:t>
            </w:r>
          </w:p>
        </w:tc>
      </w:tr>
      <w:tr w:rsidR="002A4305" w:rsidRPr="00C90E0E" w:rsidTr="0018501C">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Camera</w:t>
            </w:r>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n/a</w:t>
            </w:r>
          </w:p>
        </w:tc>
        <w:tc>
          <w:tcPr>
            <w:tcW w:w="1260" w:type="dxa"/>
          </w:tcPr>
          <w:p w:rsidR="002A4305" w:rsidRPr="00C90E0E" w:rsidRDefault="005B4738" w:rsidP="0018501C">
            <w:pPr>
              <w:jc w:val="center"/>
              <w:rPr>
                <w:rFonts w:ascii="Times New Roman" w:hAnsi="Times New Roman" w:cs="Times New Roman"/>
                <w:sz w:val="24"/>
                <w:szCs w:val="24"/>
              </w:rPr>
            </w:pPr>
            <w:r w:rsidRPr="00C90E0E">
              <w:rPr>
                <w:rFonts w:ascii="Times New Roman" w:hAnsi="Times New Roman" w:cs="Times New Roman"/>
                <w:sz w:val="24"/>
                <w:szCs w:val="24"/>
              </w:rPr>
              <w:t>2</w:t>
            </w:r>
          </w:p>
        </w:tc>
        <w:tc>
          <w:tcPr>
            <w:tcW w:w="396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ATC/Venice Project Center</w:t>
            </w:r>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n/a</w:t>
            </w:r>
          </w:p>
        </w:tc>
      </w:tr>
      <w:tr w:rsidR="002A4305" w:rsidRPr="00C90E0E" w:rsidTr="0018501C">
        <w:trPr>
          <w:trHeight w:val="1080"/>
        </w:trPr>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SD Card</w:t>
            </w:r>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$9.99</w:t>
            </w:r>
          </w:p>
        </w:tc>
        <w:tc>
          <w:tcPr>
            <w:tcW w:w="1260" w:type="dxa"/>
          </w:tcPr>
          <w:p w:rsidR="002A4305" w:rsidRPr="00C90E0E" w:rsidRDefault="005B4738" w:rsidP="0018501C">
            <w:pPr>
              <w:jc w:val="center"/>
              <w:rPr>
                <w:rFonts w:ascii="Times New Roman" w:hAnsi="Times New Roman" w:cs="Times New Roman"/>
                <w:sz w:val="24"/>
                <w:szCs w:val="24"/>
              </w:rPr>
            </w:pPr>
            <w:r w:rsidRPr="00C90E0E">
              <w:rPr>
                <w:rFonts w:ascii="Times New Roman" w:hAnsi="Times New Roman" w:cs="Times New Roman"/>
                <w:sz w:val="24"/>
                <w:szCs w:val="24"/>
              </w:rPr>
              <w:t>1</w:t>
            </w:r>
          </w:p>
        </w:tc>
        <w:tc>
          <w:tcPr>
            <w:tcW w:w="3960" w:type="dxa"/>
          </w:tcPr>
          <w:p w:rsidR="002A4305" w:rsidRPr="00C90E0E" w:rsidRDefault="005B4738">
            <w:pPr>
              <w:spacing w:before="360" w:after="80"/>
              <w:rPr>
                <w:rFonts w:ascii="Times New Roman" w:hAnsi="Times New Roman" w:cs="Times New Roman"/>
                <w:sz w:val="24"/>
                <w:szCs w:val="24"/>
              </w:rPr>
            </w:pPr>
            <w:proofErr w:type="spellStart"/>
            <w:r w:rsidRPr="00C90E0E">
              <w:rPr>
                <w:rFonts w:ascii="Times New Roman" w:hAnsi="Times New Roman" w:cs="Times New Roman"/>
                <w:sz w:val="24"/>
                <w:szCs w:val="24"/>
              </w:rPr>
              <w:t>Radioshack</w:t>
            </w:r>
            <w:proofErr w:type="spellEnd"/>
            <w:r w:rsidRPr="00C90E0E">
              <w:rPr>
                <w:rFonts w:ascii="Times New Roman" w:hAnsi="Times New Roman" w:cs="Times New Roman"/>
                <w:sz w:val="24"/>
                <w:szCs w:val="24"/>
              </w:rPr>
              <w:t>/SanDisk® 8GB SDHC™ Memory Card</w:t>
            </w:r>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$9.99</w:t>
            </w:r>
          </w:p>
        </w:tc>
      </w:tr>
      <w:tr w:rsidR="002A4305" w:rsidRPr="00C90E0E" w:rsidTr="0018501C">
        <w:tc>
          <w:tcPr>
            <w:tcW w:w="172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 xml:space="preserve">Wireless </w:t>
            </w:r>
            <w:proofErr w:type="spellStart"/>
            <w:r w:rsidRPr="00C90E0E">
              <w:rPr>
                <w:rFonts w:ascii="Times New Roman" w:hAnsi="Times New Roman" w:cs="Times New Roman"/>
                <w:sz w:val="24"/>
                <w:szCs w:val="24"/>
              </w:rPr>
              <w:t>Attachement</w:t>
            </w:r>
            <w:proofErr w:type="spellEnd"/>
            <w:r w:rsidRPr="00C90E0E">
              <w:rPr>
                <w:rFonts w:ascii="Times New Roman" w:hAnsi="Times New Roman" w:cs="Times New Roman"/>
                <w:sz w:val="24"/>
                <w:szCs w:val="24"/>
              </w:rPr>
              <w:t xml:space="preserve"> for </w:t>
            </w:r>
            <w:proofErr w:type="spellStart"/>
            <w:r w:rsidRPr="00C90E0E">
              <w:rPr>
                <w:rFonts w:ascii="Times New Roman" w:hAnsi="Times New Roman" w:cs="Times New Roman"/>
                <w:sz w:val="24"/>
                <w:szCs w:val="24"/>
              </w:rPr>
              <w:t>GoPro</w:t>
            </w:r>
            <w:proofErr w:type="spellEnd"/>
          </w:p>
        </w:tc>
        <w:tc>
          <w:tcPr>
            <w:tcW w:w="99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$59.99</w:t>
            </w:r>
          </w:p>
        </w:tc>
        <w:tc>
          <w:tcPr>
            <w:tcW w:w="1260" w:type="dxa"/>
          </w:tcPr>
          <w:p w:rsidR="002A4305" w:rsidRPr="00C90E0E" w:rsidRDefault="005B4738" w:rsidP="0018501C">
            <w:pPr>
              <w:jc w:val="center"/>
              <w:rPr>
                <w:rFonts w:ascii="Times New Roman" w:hAnsi="Times New Roman" w:cs="Times New Roman"/>
                <w:sz w:val="24"/>
                <w:szCs w:val="24"/>
              </w:rPr>
            </w:pPr>
            <w:r w:rsidRPr="00C90E0E">
              <w:rPr>
                <w:rFonts w:ascii="Times New Roman" w:hAnsi="Times New Roman" w:cs="Times New Roman"/>
                <w:sz w:val="24"/>
                <w:szCs w:val="24"/>
              </w:rPr>
              <w:t>1</w:t>
            </w:r>
          </w:p>
        </w:tc>
        <w:tc>
          <w:tcPr>
            <w:tcW w:w="3960" w:type="dxa"/>
          </w:tcPr>
          <w:p w:rsidR="002A4305" w:rsidRPr="00C90E0E" w:rsidRDefault="005B4738">
            <w:pPr>
              <w:rPr>
                <w:rFonts w:ascii="Times New Roman" w:hAnsi="Times New Roman" w:cs="Times New Roman"/>
                <w:sz w:val="24"/>
                <w:szCs w:val="24"/>
              </w:rPr>
            </w:pPr>
            <w:proofErr w:type="spellStart"/>
            <w:r w:rsidRPr="00C90E0E">
              <w:rPr>
                <w:rFonts w:ascii="Times New Roman" w:hAnsi="Times New Roman" w:cs="Times New Roman"/>
                <w:sz w:val="24"/>
                <w:szCs w:val="24"/>
              </w:rPr>
              <w:t>GoPro</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WiFi</w:t>
            </w:r>
            <w:proofErr w:type="spellEnd"/>
            <w:r w:rsidRPr="00C90E0E">
              <w:rPr>
                <w:rFonts w:ascii="Times New Roman" w:hAnsi="Times New Roman" w:cs="Times New Roman"/>
                <w:sz w:val="24"/>
                <w:szCs w:val="24"/>
              </w:rPr>
              <w:t xml:space="preserve"> </w:t>
            </w:r>
            <w:proofErr w:type="spellStart"/>
            <w:r w:rsidRPr="00C90E0E">
              <w:rPr>
                <w:rFonts w:ascii="Times New Roman" w:hAnsi="Times New Roman" w:cs="Times New Roman"/>
                <w:sz w:val="24"/>
                <w:szCs w:val="24"/>
              </w:rPr>
              <w:t>BacPac</w:t>
            </w:r>
            <w:proofErr w:type="spellEnd"/>
          </w:p>
        </w:tc>
        <w:tc>
          <w:tcPr>
            <w:tcW w:w="1440" w:type="dxa"/>
          </w:tcPr>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t>$59.99</w:t>
            </w:r>
          </w:p>
        </w:tc>
      </w:tr>
    </w:tbl>
    <w:p w:rsidR="002A4305" w:rsidRPr="00C90E0E" w:rsidRDefault="005B4738">
      <w:pPr>
        <w:spacing w:before="480" w:after="120"/>
        <w:rPr>
          <w:rFonts w:ascii="Times New Roman" w:hAnsi="Times New Roman" w:cs="Times New Roman"/>
          <w:sz w:val="24"/>
          <w:szCs w:val="24"/>
        </w:rPr>
      </w:pPr>
      <w:r w:rsidRPr="00C90E0E">
        <w:rPr>
          <w:rFonts w:ascii="Times New Roman" w:hAnsi="Times New Roman" w:cs="Times New Roman"/>
          <w:b/>
          <w:sz w:val="24"/>
          <w:szCs w:val="24"/>
        </w:rPr>
        <w:t>Total Cost: $219.23</w:t>
      </w:r>
    </w:p>
    <w:p w:rsidR="0018501C" w:rsidRPr="00C90E0E" w:rsidRDefault="0018501C">
      <w:pPr>
        <w:pStyle w:val="Heading1"/>
        <w:spacing w:after="120"/>
        <w:rPr>
          <w:rFonts w:ascii="Times New Roman" w:hAnsi="Times New Roman" w:cs="Times New Roman"/>
          <w:sz w:val="24"/>
          <w:szCs w:val="24"/>
        </w:rPr>
      </w:pPr>
    </w:p>
    <w:p w:rsidR="0018501C" w:rsidRPr="00C90E0E" w:rsidRDefault="0018501C">
      <w:pPr>
        <w:pStyle w:val="Heading1"/>
        <w:spacing w:after="120"/>
        <w:rPr>
          <w:rFonts w:ascii="Times New Roman" w:hAnsi="Times New Roman" w:cs="Times New Roman"/>
          <w:sz w:val="24"/>
          <w:szCs w:val="24"/>
        </w:rPr>
      </w:pPr>
    </w:p>
    <w:p w:rsidR="0018501C" w:rsidRPr="00C90E0E" w:rsidRDefault="0018501C">
      <w:pPr>
        <w:pStyle w:val="Heading1"/>
        <w:spacing w:after="120"/>
        <w:rPr>
          <w:rFonts w:ascii="Times New Roman" w:hAnsi="Times New Roman" w:cs="Times New Roman"/>
          <w:sz w:val="24"/>
          <w:szCs w:val="24"/>
        </w:rPr>
      </w:pPr>
    </w:p>
    <w:p w:rsidR="002A4305" w:rsidRPr="00167C97" w:rsidRDefault="003403FF" w:rsidP="00167C97">
      <w:pPr>
        <w:pStyle w:val="Heading1"/>
      </w:pPr>
      <w:bookmarkStart w:id="63" w:name="_Toc342920998"/>
      <w:commentRangeStart w:id="64"/>
      <w:r w:rsidRPr="00167C97">
        <w:t>Appendix B</w:t>
      </w:r>
      <w:r w:rsidR="005B4738" w:rsidRPr="00167C97">
        <w:t xml:space="preserve">: </w:t>
      </w:r>
      <w:commentRangeEnd w:id="64"/>
      <w:r w:rsidR="005E1B41">
        <w:rPr>
          <w:rStyle w:val="CommentReference"/>
          <w:rFonts w:asciiTheme="minorHAnsi" w:eastAsiaTheme="minorEastAsia" w:hAnsiTheme="minorHAnsi" w:cstheme="minorBidi"/>
          <w:b w:val="0"/>
          <w:bCs w:val="0"/>
        </w:rPr>
        <w:commentReference w:id="64"/>
      </w:r>
      <w:proofErr w:type="spellStart"/>
      <w:r w:rsidR="005B4738" w:rsidRPr="00167C97">
        <w:t>Venipedia</w:t>
      </w:r>
      <w:proofErr w:type="spellEnd"/>
      <w:r w:rsidR="005B4738" w:rsidRPr="00167C97">
        <w:t xml:space="preserve"> Templates</w:t>
      </w:r>
      <w:bookmarkEnd w:id="63"/>
    </w:p>
    <w:p w:rsidR="002A4305" w:rsidRPr="00C90E0E" w:rsidRDefault="005B4738">
      <w:pPr>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10EBC92A" wp14:editId="409119EA">
            <wp:extent cx="5457825" cy="3667125"/>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tretch>
                      <a:fillRect/>
                    </a:stretch>
                  </pic:blipFill>
                  <pic:spPr>
                    <a:xfrm>
                      <a:off x="0" y="0"/>
                      <a:ext cx="5457825" cy="3667125"/>
                    </a:xfrm>
                    <a:prstGeom prst="rect">
                      <a:avLst/>
                    </a:prstGeom>
                  </pic:spPr>
                </pic:pic>
              </a:graphicData>
            </a:graphic>
          </wp:inline>
        </w:drawing>
      </w:r>
    </w:p>
    <w:p w:rsidR="002A4305" w:rsidRPr="00C90E0E" w:rsidRDefault="005B4738">
      <w:pPr>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199BEEB1" wp14:editId="0E20B71F">
            <wp:extent cx="5467350" cy="3676650"/>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tretch>
                      <a:fillRect/>
                    </a:stretch>
                  </pic:blipFill>
                  <pic:spPr>
                    <a:xfrm>
                      <a:off x="0" y="0"/>
                      <a:ext cx="5467350" cy="3676650"/>
                    </a:xfrm>
                    <a:prstGeom prst="rect">
                      <a:avLst/>
                    </a:prstGeom>
                  </pic:spPr>
                </pic:pic>
              </a:graphicData>
            </a:graphic>
          </wp:inline>
        </w:drawing>
      </w:r>
    </w:p>
    <w:p w:rsidR="002A4305" w:rsidRPr="00C90E0E" w:rsidRDefault="005B4738">
      <w:pPr>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181DEA4B" wp14:editId="4EB20468">
            <wp:extent cx="5467350" cy="4352925"/>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tretch>
                      <a:fillRect/>
                    </a:stretch>
                  </pic:blipFill>
                  <pic:spPr>
                    <a:xfrm>
                      <a:off x="0" y="0"/>
                      <a:ext cx="5467350" cy="4352925"/>
                    </a:xfrm>
                    <a:prstGeom prst="rect">
                      <a:avLst/>
                    </a:prstGeom>
                  </pic:spPr>
                </pic:pic>
              </a:graphicData>
            </a:graphic>
          </wp:inline>
        </w:drawing>
      </w:r>
    </w:p>
    <w:p w:rsidR="002A4305" w:rsidRPr="00C90E0E" w:rsidRDefault="005B4738">
      <w:pPr>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1E5FD65C" wp14:editId="5DAF5353">
            <wp:extent cx="5448300" cy="36576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tretch>
                      <a:fillRect/>
                    </a:stretch>
                  </pic:blipFill>
                  <pic:spPr>
                    <a:xfrm>
                      <a:off x="0" y="0"/>
                      <a:ext cx="5448300" cy="3657600"/>
                    </a:xfrm>
                    <a:prstGeom prst="rect">
                      <a:avLst/>
                    </a:prstGeom>
                  </pic:spPr>
                </pic:pic>
              </a:graphicData>
            </a:graphic>
          </wp:inline>
        </w:drawing>
      </w:r>
    </w:p>
    <w:p w:rsidR="002A4305" w:rsidRPr="00167C97" w:rsidRDefault="003403FF" w:rsidP="00167C97">
      <w:pPr>
        <w:pStyle w:val="Heading1"/>
      </w:pPr>
      <w:bookmarkStart w:id="65" w:name="_Toc342920999"/>
      <w:r w:rsidRPr="00167C97">
        <w:t>Appendix C</w:t>
      </w:r>
      <w:r w:rsidR="005B4738" w:rsidRPr="00167C97">
        <w:t>: Field Forms</w:t>
      </w:r>
      <w:bookmarkEnd w:id="65"/>
    </w:p>
    <w:p w:rsidR="002A4305" w:rsidRPr="00C90E0E" w:rsidRDefault="005B4738" w:rsidP="0018501C">
      <w:pPr>
        <w:spacing w:before="100" w:after="100"/>
        <w:ind w:firstLine="720"/>
        <w:rPr>
          <w:rFonts w:ascii="Times New Roman" w:hAnsi="Times New Roman" w:cs="Times New Roman"/>
          <w:sz w:val="24"/>
          <w:szCs w:val="24"/>
        </w:rPr>
      </w:pPr>
      <w:r w:rsidRPr="00C90E0E">
        <w:rPr>
          <w:rFonts w:ascii="Times New Roman" w:hAnsi="Times New Roman" w:cs="Times New Roman"/>
          <w:sz w:val="24"/>
          <w:szCs w:val="24"/>
        </w:rPr>
        <w:t xml:space="preserve">The following set of forms was created by the 2004 Bells IQP group. This set is meant to also be used as a stand alone guide that should be printed out on its own and carried by any </w:t>
      </w:r>
      <w:r w:rsidRPr="00C90E0E">
        <w:rPr>
          <w:rFonts w:ascii="Times New Roman" w:hAnsi="Times New Roman" w:cs="Times New Roman"/>
          <w:sz w:val="24"/>
          <w:szCs w:val="24"/>
        </w:rPr>
        <w:lastRenderedPageBreak/>
        <w:t xml:space="preserve">group to any bell tower that they are visually monitoring. </w:t>
      </w:r>
      <w:r w:rsidR="0018501C" w:rsidRPr="00C90E0E">
        <w:rPr>
          <w:rFonts w:ascii="Times New Roman" w:hAnsi="Times New Roman" w:cs="Times New Roman"/>
          <w:noProof/>
          <w:sz w:val="24"/>
          <w:szCs w:val="24"/>
        </w:rPr>
        <w:drawing>
          <wp:inline distT="0" distB="0" distL="0" distR="0" wp14:anchorId="2A1C7111" wp14:editId="202A71D1">
            <wp:extent cx="5684293" cy="6694227"/>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tretch>
                      <a:fillRect/>
                    </a:stretch>
                  </pic:blipFill>
                  <pic:spPr>
                    <a:xfrm>
                      <a:off x="0" y="0"/>
                      <a:ext cx="5684293" cy="6694227"/>
                    </a:xfrm>
                    <a:prstGeom prst="rect">
                      <a:avLst/>
                    </a:prstGeom>
                  </pic:spPr>
                </pic:pic>
              </a:graphicData>
            </a:graphic>
          </wp:inline>
        </w:drawing>
      </w: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2A4305">
      <w:pPr>
        <w:pBdr>
          <w:top w:val="single" w:sz="4" w:space="1" w:color="auto"/>
        </w:pBdr>
        <w:rPr>
          <w:rFonts w:ascii="Times New Roman" w:hAnsi="Times New Roman" w:cs="Times New Roman"/>
          <w:sz w:val="24"/>
          <w:szCs w:val="24"/>
        </w:rPr>
      </w:pPr>
    </w:p>
    <w:p w:rsidR="002A4305" w:rsidRPr="00C90E0E" w:rsidRDefault="005B4738">
      <w:pPr>
        <w:spacing w:before="100" w:after="100"/>
        <w:ind w:left="450" w:hanging="450"/>
        <w:rPr>
          <w:rFonts w:ascii="Times New Roman" w:hAnsi="Times New Roman" w:cs="Times New Roman"/>
          <w:sz w:val="24"/>
          <w:szCs w:val="24"/>
        </w:rPr>
      </w:pPr>
      <w:r w:rsidRPr="00C90E0E">
        <w:rPr>
          <w:rFonts w:ascii="Times New Roman" w:hAnsi="Times New Roman" w:cs="Times New Roman"/>
          <w:b/>
          <w:sz w:val="24"/>
          <w:szCs w:val="24"/>
        </w:rPr>
        <w:t>Bell Tower Code: _____________ Sheet number: _____ of _____</w:t>
      </w:r>
    </w:p>
    <w:p w:rsidR="002A4305" w:rsidRPr="00C90E0E" w:rsidRDefault="005B4738">
      <w:pPr>
        <w:pBdr>
          <w:top w:val="single" w:sz="4" w:space="1" w:color="auto"/>
        </w:pBdr>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175D3432" wp14:editId="6DA830C3">
            <wp:extent cx="5948413" cy="7700211"/>
            <wp:effectExtent l="0" t="0" r="0" b="0"/>
            <wp:docPr id="3"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55"/>
                    <a:stretch>
                      <a:fillRect/>
                    </a:stretch>
                  </pic:blipFill>
                  <pic:spPr>
                    <a:xfrm>
                      <a:off x="0" y="0"/>
                      <a:ext cx="5948413" cy="7700211"/>
                    </a:xfrm>
                    <a:prstGeom prst="rect">
                      <a:avLst/>
                    </a:prstGeom>
                  </pic:spPr>
                </pic:pic>
              </a:graphicData>
            </a:graphic>
          </wp:inline>
        </w:drawing>
      </w:r>
    </w:p>
    <w:p w:rsidR="002A4305" w:rsidRPr="00C90E0E" w:rsidRDefault="005B4738">
      <w:pPr>
        <w:spacing w:before="100" w:after="100"/>
        <w:ind w:left="450" w:hanging="450"/>
        <w:rPr>
          <w:rFonts w:ascii="Times New Roman" w:hAnsi="Times New Roman" w:cs="Times New Roman"/>
          <w:sz w:val="24"/>
          <w:szCs w:val="24"/>
        </w:rPr>
      </w:pPr>
      <w:r w:rsidRPr="00C90E0E">
        <w:rPr>
          <w:rFonts w:ascii="Times New Roman" w:eastAsia="Arial" w:hAnsi="Times New Roman" w:cs="Times New Roman"/>
          <w:b/>
          <w:sz w:val="24"/>
          <w:szCs w:val="24"/>
        </w:rPr>
        <w:lastRenderedPageBreak/>
        <w:t>Bell Tower Code: _____________ Sheet number: _____ of _____</w:t>
      </w:r>
    </w:p>
    <w:p w:rsidR="002A4305" w:rsidRPr="00C90E0E" w:rsidRDefault="005B4738">
      <w:pPr>
        <w:spacing w:before="100" w:after="100"/>
        <w:ind w:left="450" w:hanging="450"/>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6863976F" wp14:editId="4FB55B0F">
            <wp:extent cx="5656997" cy="7246961"/>
            <wp:effectExtent l="0" t="0" r="1270" b="0"/>
            <wp:docPr id="1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6"/>
                    <a:stretch>
                      <a:fillRect/>
                    </a:stretch>
                  </pic:blipFill>
                  <pic:spPr>
                    <a:xfrm>
                      <a:off x="0" y="0"/>
                      <a:ext cx="5658772" cy="7249234"/>
                    </a:xfrm>
                    <a:prstGeom prst="rect">
                      <a:avLst/>
                    </a:prstGeom>
                  </pic:spPr>
                </pic:pic>
              </a:graphicData>
            </a:graphic>
          </wp:inline>
        </w:drawing>
      </w: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2A4305">
      <w:pPr>
        <w:pBdr>
          <w:top w:val="single" w:sz="4" w:space="1" w:color="auto"/>
        </w:pBdr>
        <w:rPr>
          <w:rFonts w:ascii="Times New Roman" w:hAnsi="Times New Roman" w:cs="Times New Roman"/>
          <w:sz w:val="24"/>
          <w:szCs w:val="24"/>
        </w:rPr>
      </w:pP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5B4738">
      <w:pPr>
        <w:spacing w:before="100" w:after="100"/>
        <w:ind w:left="450" w:hanging="450"/>
        <w:rPr>
          <w:rFonts w:ascii="Times New Roman" w:hAnsi="Times New Roman" w:cs="Times New Roman"/>
          <w:sz w:val="24"/>
          <w:szCs w:val="24"/>
        </w:rPr>
      </w:pPr>
      <w:r w:rsidRPr="00C90E0E">
        <w:rPr>
          <w:rFonts w:ascii="Times New Roman" w:eastAsia="Arial" w:hAnsi="Times New Roman" w:cs="Times New Roman"/>
          <w:b/>
          <w:sz w:val="24"/>
          <w:szCs w:val="24"/>
        </w:rPr>
        <w:t>Bell Tower Code: _____________ Sheet number: _____ of _____</w:t>
      </w:r>
    </w:p>
    <w:p w:rsidR="002A4305" w:rsidRPr="00C90E0E" w:rsidRDefault="005B4738">
      <w:pPr>
        <w:pBdr>
          <w:top w:val="single" w:sz="4" w:space="1" w:color="auto"/>
        </w:pBdr>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7B733134" wp14:editId="0D33812B">
            <wp:extent cx="5909912" cy="7642459"/>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tretch>
                      <a:fillRect/>
                    </a:stretch>
                  </pic:blipFill>
                  <pic:spPr>
                    <a:xfrm>
                      <a:off x="0" y="0"/>
                      <a:ext cx="5909912" cy="7642459"/>
                    </a:xfrm>
                    <a:prstGeom prst="rect">
                      <a:avLst/>
                    </a:prstGeom>
                  </pic:spPr>
                </pic:pic>
              </a:graphicData>
            </a:graphic>
          </wp:inline>
        </w:drawing>
      </w:r>
    </w:p>
    <w:p w:rsidR="002A4305" w:rsidRPr="00C90E0E" w:rsidRDefault="005B4738">
      <w:pPr>
        <w:spacing w:before="100" w:after="100"/>
        <w:ind w:left="450" w:hanging="450"/>
        <w:rPr>
          <w:rFonts w:ascii="Times New Roman" w:hAnsi="Times New Roman" w:cs="Times New Roman"/>
          <w:sz w:val="24"/>
          <w:szCs w:val="24"/>
        </w:rPr>
      </w:pPr>
      <w:r w:rsidRPr="00C90E0E">
        <w:rPr>
          <w:rFonts w:ascii="Times New Roman" w:eastAsia="Arial" w:hAnsi="Times New Roman" w:cs="Times New Roman"/>
          <w:b/>
          <w:sz w:val="24"/>
          <w:szCs w:val="24"/>
        </w:rPr>
        <w:t>Bell Tower Code: _____________ Sheet number: _____ of _____</w:t>
      </w:r>
    </w:p>
    <w:p w:rsidR="002A4305" w:rsidRPr="00C90E0E" w:rsidRDefault="005B4738">
      <w:pPr>
        <w:pBdr>
          <w:top w:val="single" w:sz="4" w:space="1" w:color="auto"/>
        </w:pBdr>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0BEF0A0B" wp14:editId="6C60FD0B">
            <wp:extent cx="5871411" cy="7594333"/>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tretch>
                      <a:fillRect/>
                    </a:stretch>
                  </pic:blipFill>
                  <pic:spPr>
                    <a:xfrm>
                      <a:off x="0" y="0"/>
                      <a:ext cx="5871411" cy="7594333"/>
                    </a:xfrm>
                    <a:prstGeom prst="rect">
                      <a:avLst/>
                    </a:prstGeom>
                  </pic:spPr>
                </pic:pic>
              </a:graphicData>
            </a:graphic>
          </wp:inline>
        </w:drawing>
      </w:r>
    </w:p>
    <w:p w:rsidR="002A4305" w:rsidRPr="00C90E0E" w:rsidRDefault="005B4738">
      <w:pPr>
        <w:rPr>
          <w:rFonts w:ascii="Times New Roman" w:hAnsi="Times New Roman" w:cs="Times New Roman"/>
          <w:sz w:val="24"/>
          <w:szCs w:val="24"/>
        </w:rPr>
      </w:pPr>
      <w:r w:rsidRPr="00C90E0E">
        <w:rPr>
          <w:rFonts w:ascii="Times New Roman" w:eastAsia="Arial" w:hAnsi="Times New Roman" w:cs="Times New Roman"/>
          <w:b/>
          <w:sz w:val="24"/>
          <w:szCs w:val="24"/>
        </w:rPr>
        <w:t>Bell Tower Code: _____________ Sheet number: _____ of _____</w:t>
      </w:r>
      <w:r w:rsidRPr="00C90E0E">
        <w:rPr>
          <w:rFonts w:ascii="Times New Roman" w:hAnsi="Times New Roman" w:cs="Times New Roman"/>
          <w:sz w:val="24"/>
          <w:szCs w:val="24"/>
        </w:rPr>
        <w:br w:type="page"/>
      </w:r>
    </w:p>
    <w:p w:rsidR="002A4305" w:rsidRPr="00C90E0E" w:rsidRDefault="005B4738">
      <w:pPr>
        <w:pBdr>
          <w:top w:val="single" w:sz="4" w:space="1" w:color="auto"/>
        </w:pBdr>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5FD87FE9" wp14:editId="0FB003A9">
            <wp:extent cx="5832909" cy="7546206"/>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tretch>
                      <a:fillRect/>
                    </a:stretch>
                  </pic:blipFill>
                  <pic:spPr>
                    <a:xfrm>
                      <a:off x="0" y="0"/>
                      <a:ext cx="5832909" cy="7546206"/>
                    </a:xfrm>
                    <a:prstGeom prst="rect">
                      <a:avLst/>
                    </a:prstGeom>
                  </pic:spPr>
                </pic:pic>
              </a:graphicData>
            </a:graphic>
          </wp:inline>
        </w:drawing>
      </w:r>
    </w:p>
    <w:p w:rsidR="002A4305" w:rsidRPr="00C90E0E" w:rsidRDefault="005B4738">
      <w:pPr>
        <w:spacing w:before="100" w:after="100"/>
        <w:ind w:left="450" w:hanging="450"/>
        <w:rPr>
          <w:rFonts w:ascii="Times New Roman" w:hAnsi="Times New Roman" w:cs="Times New Roman"/>
          <w:sz w:val="24"/>
          <w:szCs w:val="24"/>
        </w:rPr>
      </w:pPr>
      <w:r w:rsidRPr="00C90E0E">
        <w:rPr>
          <w:rFonts w:ascii="Times New Roman" w:eastAsia="Arial" w:hAnsi="Times New Roman" w:cs="Times New Roman"/>
          <w:b/>
          <w:sz w:val="24"/>
          <w:szCs w:val="24"/>
        </w:rPr>
        <w:t>Bell Tower Code: _____________ Sheet number: _____ of _____</w:t>
      </w:r>
    </w:p>
    <w:p w:rsidR="002A4305" w:rsidRPr="00C90E0E" w:rsidRDefault="005B4738">
      <w:pPr>
        <w:pBdr>
          <w:top w:val="single" w:sz="4" w:space="1" w:color="auto"/>
        </w:pBdr>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6E892117" wp14:editId="1DC76020">
            <wp:extent cx="5929162" cy="7671335"/>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tretch>
                      <a:fillRect/>
                    </a:stretch>
                  </pic:blipFill>
                  <pic:spPr>
                    <a:xfrm>
                      <a:off x="0" y="0"/>
                      <a:ext cx="5929162" cy="7671335"/>
                    </a:xfrm>
                    <a:prstGeom prst="rect">
                      <a:avLst/>
                    </a:prstGeom>
                  </pic:spPr>
                </pic:pic>
              </a:graphicData>
            </a:graphic>
          </wp:inline>
        </w:drawing>
      </w:r>
    </w:p>
    <w:p w:rsidR="002A4305" w:rsidRPr="00C90E0E" w:rsidRDefault="005B4738">
      <w:pPr>
        <w:rPr>
          <w:rFonts w:ascii="Times New Roman" w:hAnsi="Times New Roman" w:cs="Times New Roman"/>
          <w:sz w:val="24"/>
          <w:szCs w:val="24"/>
        </w:rPr>
      </w:pPr>
      <w:r w:rsidRPr="00C90E0E">
        <w:rPr>
          <w:rFonts w:ascii="Times New Roman" w:eastAsia="Arial" w:hAnsi="Times New Roman" w:cs="Times New Roman"/>
          <w:b/>
          <w:sz w:val="24"/>
          <w:szCs w:val="24"/>
        </w:rPr>
        <w:t>Bell Tower Code: _____________ Sheet number: _____ of _____</w:t>
      </w:r>
      <w:r w:rsidRPr="00C90E0E">
        <w:rPr>
          <w:rFonts w:ascii="Times New Roman" w:hAnsi="Times New Roman" w:cs="Times New Roman"/>
          <w:sz w:val="24"/>
          <w:szCs w:val="24"/>
        </w:rPr>
        <w:br w:type="page"/>
      </w:r>
    </w:p>
    <w:p w:rsidR="002A4305" w:rsidRPr="00C90E0E" w:rsidRDefault="005B4738">
      <w:pPr>
        <w:pBdr>
          <w:top w:val="single" w:sz="4" w:space="1" w:color="auto"/>
        </w:pBdr>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04BF6D57" wp14:editId="3ED2618C">
            <wp:extent cx="5775158" cy="7469204"/>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tretch>
                      <a:fillRect/>
                    </a:stretch>
                  </pic:blipFill>
                  <pic:spPr>
                    <a:xfrm>
                      <a:off x="0" y="0"/>
                      <a:ext cx="5775158" cy="7469204"/>
                    </a:xfrm>
                    <a:prstGeom prst="rect">
                      <a:avLst/>
                    </a:prstGeom>
                  </pic:spPr>
                </pic:pic>
              </a:graphicData>
            </a:graphic>
          </wp:inline>
        </w:drawing>
      </w:r>
    </w:p>
    <w:p w:rsidR="002A4305" w:rsidRPr="00C90E0E" w:rsidRDefault="005B4738">
      <w:pPr>
        <w:spacing w:before="100" w:after="100"/>
        <w:ind w:left="450" w:hanging="450"/>
        <w:rPr>
          <w:rFonts w:ascii="Times New Roman" w:hAnsi="Times New Roman" w:cs="Times New Roman"/>
          <w:sz w:val="24"/>
          <w:szCs w:val="24"/>
        </w:rPr>
      </w:pPr>
      <w:r w:rsidRPr="00C90E0E">
        <w:rPr>
          <w:rFonts w:ascii="Times New Roman" w:eastAsia="Arial" w:hAnsi="Times New Roman" w:cs="Times New Roman"/>
          <w:b/>
          <w:sz w:val="24"/>
          <w:szCs w:val="24"/>
        </w:rPr>
        <w:t>Bell Tower Code: _____________ Sheet number: _____ of _____</w:t>
      </w:r>
    </w:p>
    <w:p w:rsidR="002A4305" w:rsidRPr="00C90E0E" w:rsidRDefault="005B4738">
      <w:pPr>
        <w:rPr>
          <w:rFonts w:ascii="Times New Roman" w:hAnsi="Times New Roman" w:cs="Times New Roman"/>
          <w:sz w:val="24"/>
          <w:szCs w:val="24"/>
        </w:rPr>
      </w:pPr>
      <w:r w:rsidRPr="00C90E0E">
        <w:rPr>
          <w:rFonts w:ascii="Times New Roman" w:hAnsi="Times New Roman" w:cs="Times New Roman"/>
          <w:sz w:val="24"/>
          <w:szCs w:val="24"/>
        </w:rPr>
        <w:lastRenderedPageBreak/>
        <w:br w:type="page"/>
      </w: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5B4738">
      <w:pPr>
        <w:pBdr>
          <w:top w:val="single" w:sz="4" w:space="1" w:color="auto"/>
        </w:pBdr>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27F50184" wp14:editId="7D47EDA1">
            <wp:extent cx="5890661" cy="762320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tretch>
                      <a:fillRect/>
                    </a:stretch>
                  </pic:blipFill>
                  <pic:spPr>
                    <a:xfrm>
                      <a:off x="0" y="0"/>
                      <a:ext cx="5890661" cy="7623208"/>
                    </a:xfrm>
                    <a:prstGeom prst="rect">
                      <a:avLst/>
                    </a:prstGeom>
                  </pic:spPr>
                </pic:pic>
              </a:graphicData>
            </a:graphic>
          </wp:inline>
        </w:drawing>
      </w:r>
    </w:p>
    <w:p w:rsidR="002A4305" w:rsidRPr="00C90E0E" w:rsidRDefault="005B4738">
      <w:pPr>
        <w:spacing w:before="100" w:after="100"/>
        <w:ind w:left="450" w:hanging="450"/>
        <w:rPr>
          <w:rFonts w:ascii="Times New Roman" w:hAnsi="Times New Roman" w:cs="Times New Roman"/>
          <w:sz w:val="24"/>
          <w:szCs w:val="24"/>
        </w:rPr>
      </w:pPr>
      <w:r w:rsidRPr="00C90E0E">
        <w:rPr>
          <w:rFonts w:ascii="Times New Roman" w:eastAsia="Arial" w:hAnsi="Times New Roman" w:cs="Times New Roman"/>
          <w:b/>
          <w:sz w:val="24"/>
          <w:szCs w:val="24"/>
        </w:rPr>
        <w:lastRenderedPageBreak/>
        <w:t>Bell Tower Code: _____________ Sheet number: _____ of _____</w:t>
      </w:r>
    </w:p>
    <w:p w:rsidR="002A4305" w:rsidRPr="00C90E0E" w:rsidRDefault="005B4738">
      <w:pPr>
        <w:pBdr>
          <w:top w:val="single" w:sz="4" w:space="1" w:color="auto"/>
        </w:pBdr>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4B744108" wp14:editId="45EFC060">
            <wp:extent cx="6256421" cy="4831882"/>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tretch>
                      <a:fillRect/>
                    </a:stretch>
                  </pic:blipFill>
                  <pic:spPr>
                    <a:xfrm>
                      <a:off x="0" y="0"/>
                      <a:ext cx="6256421" cy="4831882"/>
                    </a:xfrm>
                    <a:prstGeom prst="rect">
                      <a:avLst/>
                    </a:prstGeom>
                  </pic:spPr>
                </pic:pic>
              </a:graphicData>
            </a:graphic>
          </wp:inline>
        </w:drawing>
      </w:r>
    </w:p>
    <w:p w:rsidR="002A4305" w:rsidRPr="00C90E0E" w:rsidRDefault="005B4738">
      <w:pPr>
        <w:spacing w:before="100" w:after="100"/>
        <w:ind w:left="450" w:hanging="450"/>
        <w:rPr>
          <w:rFonts w:ascii="Times New Roman" w:hAnsi="Times New Roman" w:cs="Times New Roman"/>
          <w:sz w:val="24"/>
          <w:szCs w:val="24"/>
        </w:rPr>
      </w:pPr>
      <w:r w:rsidRPr="00C90E0E">
        <w:rPr>
          <w:rFonts w:ascii="Times New Roman" w:eastAsia="Arial" w:hAnsi="Times New Roman" w:cs="Times New Roman"/>
          <w:b/>
          <w:sz w:val="24"/>
          <w:szCs w:val="24"/>
        </w:rPr>
        <w:t>Bell Tower Code: _____________ Sheet number: _____ of _____</w:t>
      </w: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2A4305">
      <w:pPr>
        <w:spacing w:before="100" w:after="100"/>
        <w:ind w:left="450" w:hanging="450"/>
        <w:rPr>
          <w:rFonts w:ascii="Times New Roman" w:hAnsi="Times New Roman" w:cs="Times New Roman"/>
          <w:sz w:val="24"/>
          <w:szCs w:val="24"/>
        </w:rPr>
      </w:pPr>
    </w:p>
    <w:p w:rsidR="002A4305" w:rsidRPr="00C90E0E" w:rsidRDefault="002A4305">
      <w:pPr>
        <w:spacing w:before="100" w:after="100"/>
        <w:rPr>
          <w:rFonts w:ascii="Times New Roman" w:hAnsi="Times New Roman" w:cs="Times New Roman"/>
          <w:sz w:val="24"/>
          <w:szCs w:val="24"/>
        </w:rPr>
      </w:pPr>
    </w:p>
    <w:p w:rsidR="002A4305" w:rsidRPr="00C90E0E" w:rsidRDefault="002A4305">
      <w:pPr>
        <w:spacing w:before="100" w:after="100"/>
        <w:rPr>
          <w:rFonts w:ascii="Times New Roman" w:hAnsi="Times New Roman" w:cs="Times New Roman"/>
          <w:sz w:val="24"/>
          <w:szCs w:val="24"/>
        </w:rPr>
      </w:pPr>
    </w:p>
    <w:p w:rsidR="002A4305" w:rsidRPr="00C90E0E" w:rsidRDefault="002A4305">
      <w:pPr>
        <w:spacing w:before="100" w:after="100"/>
        <w:rPr>
          <w:rFonts w:ascii="Times New Roman" w:hAnsi="Times New Roman" w:cs="Times New Roman"/>
          <w:sz w:val="24"/>
          <w:szCs w:val="24"/>
        </w:rPr>
      </w:pPr>
    </w:p>
    <w:p w:rsidR="002A4305" w:rsidRPr="00C90E0E" w:rsidRDefault="002A4305">
      <w:pPr>
        <w:spacing w:before="100" w:after="100"/>
        <w:rPr>
          <w:rFonts w:ascii="Times New Roman" w:hAnsi="Times New Roman" w:cs="Times New Roman"/>
          <w:sz w:val="24"/>
          <w:szCs w:val="24"/>
        </w:rPr>
      </w:pPr>
    </w:p>
    <w:p w:rsidR="002A4305" w:rsidRPr="00C90E0E" w:rsidRDefault="002A4305">
      <w:pPr>
        <w:spacing w:before="100" w:after="100"/>
        <w:rPr>
          <w:rFonts w:ascii="Times New Roman" w:hAnsi="Times New Roman" w:cs="Times New Roman"/>
          <w:sz w:val="24"/>
          <w:szCs w:val="24"/>
        </w:rPr>
      </w:pPr>
    </w:p>
    <w:p w:rsidR="002A4305" w:rsidRPr="00C90E0E" w:rsidRDefault="002A4305">
      <w:pPr>
        <w:spacing w:before="100" w:after="100"/>
        <w:rPr>
          <w:rFonts w:ascii="Times New Roman" w:hAnsi="Times New Roman" w:cs="Times New Roman"/>
          <w:sz w:val="24"/>
          <w:szCs w:val="24"/>
        </w:rPr>
      </w:pPr>
    </w:p>
    <w:p w:rsidR="002A4305" w:rsidRPr="00C90E0E" w:rsidRDefault="002A4305">
      <w:pPr>
        <w:rPr>
          <w:rFonts w:ascii="Times New Roman" w:hAnsi="Times New Roman" w:cs="Times New Roman"/>
          <w:sz w:val="24"/>
          <w:szCs w:val="24"/>
        </w:rPr>
      </w:pPr>
    </w:p>
    <w:p w:rsidR="003403FF" w:rsidRPr="00167C97" w:rsidRDefault="003403FF" w:rsidP="00167C97">
      <w:pPr>
        <w:pStyle w:val="Heading1"/>
      </w:pPr>
      <w:bookmarkStart w:id="66" w:name="_Toc342921000"/>
      <w:r w:rsidRPr="00167C97">
        <w:t>Appendix D: Week One Schedule</w:t>
      </w:r>
      <w:bookmarkEnd w:id="66"/>
    </w:p>
    <w:p w:rsidR="003403FF" w:rsidRPr="00C90E0E" w:rsidRDefault="003403FF" w:rsidP="003403FF">
      <w:pPr>
        <w:spacing w:before="480" w:after="120"/>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19B3EF01" wp14:editId="26E4C1D2">
            <wp:extent cx="5867400" cy="2628900"/>
            <wp:effectExtent l="0" t="0" r="0" b="0"/>
            <wp:docPr id="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64"/>
                    <a:stretch>
                      <a:fillRect/>
                    </a:stretch>
                  </pic:blipFill>
                  <pic:spPr>
                    <a:xfrm>
                      <a:off x="0" y="0"/>
                      <a:ext cx="5867400" cy="2628900"/>
                    </a:xfrm>
                    <a:prstGeom prst="rect">
                      <a:avLst/>
                    </a:prstGeom>
                  </pic:spPr>
                </pic:pic>
              </a:graphicData>
            </a:graphic>
          </wp:inline>
        </w:drawing>
      </w:r>
    </w:p>
    <w:p w:rsidR="003403FF" w:rsidRPr="00C90E0E" w:rsidRDefault="003403FF" w:rsidP="003403FF">
      <w:pPr>
        <w:rPr>
          <w:rFonts w:ascii="Times New Roman" w:hAnsi="Times New Roman" w:cs="Times New Roman"/>
          <w:sz w:val="24"/>
          <w:szCs w:val="24"/>
        </w:rPr>
      </w:pPr>
      <w:proofErr w:type="gramStart"/>
      <w:r w:rsidRPr="00C90E0E">
        <w:rPr>
          <w:rFonts w:ascii="Times New Roman" w:hAnsi="Times New Roman" w:cs="Times New Roman"/>
          <w:b/>
          <w:sz w:val="24"/>
          <w:szCs w:val="24"/>
        </w:rPr>
        <w:t>pink</w:t>
      </w:r>
      <w:proofErr w:type="gramEnd"/>
      <w:r w:rsidRPr="00C90E0E">
        <w:rPr>
          <w:rFonts w:ascii="Times New Roman" w:hAnsi="Times New Roman" w:cs="Times New Roman"/>
          <w:b/>
          <w:sz w:val="24"/>
          <w:szCs w:val="24"/>
        </w:rPr>
        <w:t>: meeting</w:t>
      </w:r>
    </w:p>
    <w:p w:rsidR="003403FF" w:rsidRPr="00C90E0E" w:rsidRDefault="003403FF" w:rsidP="003403FF">
      <w:pPr>
        <w:rPr>
          <w:rFonts w:ascii="Times New Roman" w:hAnsi="Times New Roman" w:cs="Times New Roman"/>
          <w:sz w:val="24"/>
          <w:szCs w:val="24"/>
        </w:rPr>
      </w:pPr>
      <w:proofErr w:type="gramStart"/>
      <w:r w:rsidRPr="00C90E0E">
        <w:rPr>
          <w:rFonts w:ascii="Times New Roman" w:hAnsi="Times New Roman" w:cs="Times New Roman"/>
          <w:b/>
          <w:sz w:val="24"/>
          <w:szCs w:val="24"/>
        </w:rPr>
        <w:t>green</w:t>
      </w:r>
      <w:proofErr w:type="gramEnd"/>
      <w:r w:rsidRPr="00C90E0E">
        <w:rPr>
          <w:rFonts w:ascii="Times New Roman" w:hAnsi="Times New Roman" w:cs="Times New Roman"/>
          <w:b/>
          <w:sz w:val="24"/>
          <w:szCs w:val="24"/>
        </w:rPr>
        <w:t>: development work</w:t>
      </w:r>
    </w:p>
    <w:p w:rsidR="003403FF" w:rsidRPr="00C90E0E" w:rsidRDefault="003403FF" w:rsidP="003403FF">
      <w:pPr>
        <w:rPr>
          <w:rFonts w:ascii="Times New Roman" w:hAnsi="Times New Roman" w:cs="Times New Roman"/>
          <w:sz w:val="24"/>
          <w:szCs w:val="24"/>
        </w:rPr>
      </w:pPr>
      <w:proofErr w:type="gramStart"/>
      <w:r w:rsidRPr="00C90E0E">
        <w:rPr>
          <w:rFonts w:ascii="Times New Roman" w:hAnsi="Times New Roman" w:cs="Times New Roman"/>
          <w:b/>
          <w:sz w:val="24"/>
          <w:szCs w:val="24"/>
        </w:rPr>
        <w:t>yellow</w:t>
      </w:r>
      <w:proofErr w:type="gramEnd"/>
      <w:r w:rsidRPr="00C90E0E">
        <w:rPr>
          <w:rFonts w:ascii="Times New Roman" w:hAnsi="Times New Roman" w:cs="Times New Roman"/>
          <w:b/>
          <w:sz w:val="24"/>
          <w:szCs w:val="24"/>
        </w:rPr>
        <w:t>: bell tower visit/documenting</w:t>
      </w:r>
    </w:p>
    <w:p w:rsidR="003403FF" w:rsidRPr="00C90E0E" w:rsidRDefault="003403FF" w:rsidP="003403FF">
      <w:pPr>
        <w:rPr>
          <w:rFonts w:ascii="Times New Roman" w:hAnsi="Times New Roman" w:cs="Times New Roman"/>
          <w:sz w:val="24"/>
          <w:szCs w:val="24"/>
        </w:rPr>
      </w:pPr>
      <w:proofErr w:type="gramStart"/>
      <w:r w:rsidRPr="00C90E0E">
        <w:rPr>
          <w:rFonts w:ascii="Times New Roman" w:hAnsi="Times New Roman" w:cs="Times New Roman"/>
          <w:b/>
          <w:sz w:val="24"/>
          <w:szCs w:val="24"/>
        </w:rPr>
        <w:t>blue</w:t>
      </w:r>
      <w:proofErr w:type="gramEnd"/>
      <w:r w:rsidRPr="00C90E0E">
        <w:rPr>
          <w:rFonts w:ascii="Times New Roman" w:hAnsi="Times New Roman" w:cs="Times New Roman"/>
          <w:b/>
          <w:sz w:val="24"/>
          <w:szCs w:val="24"/>
        </w:rPr>
        <w:t>: meal time</w:t>
      </w:r>
    </w:p>
    <w:p w:rsidR="003403FF" w:rsidRPr="00C90E0E" w:rsidRDefault="003403FF">
      <w:pPr>
        <w:rPr>
          <w:rFonts w:ascii="Times New Roman" w:hAnsi="Times New Roman" w:cs="Times New Roman"/>
          <w:b/>
          <w:sz w:val="24"/>
          <w:szCs w:val="24"/>
        </w:rPr>
      </w:pPr>
      <w:r w:rsidRPr="00C90E0E">
        <w:rPr>
          <w:rFonts w:ascii="Times New Roman" w:hAnsi="Times New Roman" w:cs="Times New Roman"/>
          <w:sz w:val="24"/>
          <w:szCs w:val="24"/>
        </w:rPr>
        <w:br w:type="page"/>
      </w:r>
    </w:p>
    <w:p w:rsidR="002A4305" w:rsidRPr="00167C97" w:rsidRDefault="003403FF" w:rsidP="00167C97">
      <w:pPr>
        <w:pStyle w:val="Heading1"/>
      </w:pPr>
      <w:bookmarkStart w:id="67" w:name="_Toc342921001"/>
      <w:r w:rsidRPr="00167C97">
        <w:lastRenderedPageBreak/>
        <w:t>Appendix E</w:t>
      </w:r>
      <w:r w:rsidR="00C108DA" w:rsidRPr="00167C97">
        <w:t>: Our Tentative B term schedule</w:t>
      </w:r>
      <w:bookmarkEnd w:id="67"/>
      <w:r w:rsidR="00C108DA" w:rsidRPr="00167C97">
        <w:t xml:space="preserve"> </w:t>
      </w:r>
    </w:p>
    <w:p w:rsidR="002A4305" w:rsidRPr="00C90E0E" w:rsidRDefault="005B4738">
      <w:pPr>
        <w:spacing w:before="100" w:after="100"/>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30EC6191" wp14:editId="7767CE11">
            <wp:extent cx="6175612" cy="7894734"/>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tretch>
                      <a:fillRect/>
                    </a:stretch>
                  </pic:blipFill>
                  <pic:spPr>
                    <a:xfrm>
                      <a:off x="0" y="0"/>
                      <a:ext cx="6175612" cy="7894734"/>
                    </a:xfrm>
                    <a:prstGeom prst="rect">
                      <a:avLst/>
                    </a:prstGeom>
                  </pic:spPr>
                </pic:pic>
              </a:graphicData>
            </a:graphic>
          </wp:inline>
        </w:drawing>
      </w:r>
    </w:p>
    <w:p w:rsidR="002A4305" w:rsidRPr="00C90E0E" w:rsidRDefault="005B4738">
      <w:pPr>
        <w:spacing w:before="100" w:after="100"/>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64594C92" wp14:editId="50DB7A8B">
            <wp:extent cx="5867400" cy="8029575"/>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tretch>
                      <a:fillRect/>
                    </a:stretch>
                  </pic:blipFill>
                  <pic:spPr>
                    <a:xfrm>
                      <a:off x="0" y="0"/>
                      <a:ext cx="5867400" cy="8029575"/>
                    </a:xfrm>
                    <a:prstGeom prst="rect">
                      <a:avLst/>
                    </a:prstGeom>
                  </pic:spPr>
                </pic:pic>
              </a:graphicData>
            </a:graphic>
          </wp:inline>
        </w:drawing>
      </w:r>
    </w:p>
    <w:p w:rsidR="002A4305" w:rsidRPr="00C90E0E" w:rsidRDefault="005B4738">
      <w:pPr>
        <w:spacing w:before="100" w:after="100"/>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0EF909DB" wp14:editId="02FBC47E">
            <wp:extent cx="5734050" cy="7591425"/>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tretch>
                      <a:fillRect/>
                    </a:stretch>
                  </pic:blipFill>
                  <pic:spPr>
                    <a:xfrm>
                      <a:off x="0" y="0"/>
                      <a:ext cx="5734050" cy="7591425"/>
                    </a:xfrm>
                    <a:prstGeom prst="rect">
                      <a:avLst/>
                    </a:prstGeom>
                  </pic:spPr>
                </pic:pic>
              </a:graphicData>
            </a:graphic>
          </wp:inline>
        </w:drawing>
      </w:r>
    </w:p>
    <w:p w:rsidR="002A4305" w:rsidRPr="00C90E0E" w:rsidRDefault="002A4305">
      <w:pPr>
        <w:spacing w:before="100" w:after="100"/>
        <w:rPr>
          <w:rFonts w:ascii="Times New Roman" w:hAnsi="Times New Roman" w:cs="Times New Roman"/>
          <w:sz w:val="24"/>
          <w:szCs w:val="24"/>
        </w:rPr>
      </w:pPr>
    </w:p>
    <w:p w:rsidR="002A4305" w:rsidRPr="00C90E0E" w:rsidRDefault="002A4305">
      <w:pPr>
        <w:spacing w:before="100" w:after="100"/>
        <w:rPr>
          <w:rFonts w:ascii="Times New Roman" w:hAnsi="Times New Roman" w:cs="Times New Roman"/>
          <w:sz w:val="24"/>
          <w:szCs w:val="24"/>
        </w:rPr>
      </w:pPr>
    </w:p>
    <w:p w:rsidR="002A4305" w:rsidRPr="00C90E0E" w:rsidRDefault="005B4738">
      <w:pPr>
        <w:spacing w:before="100" w:after="100"/>
        <w:rPr>
          <w:rFonts w:ascii="Times New Roman" w:hAnsi="Times New Roman" w:cs="Times New Roman"/>
          <w:sz w:val="24"/>
          <w:szCs w:val="24"/>
        </w:rPr>
      </w:pPr>
      <w:r w:rsidRPr="00C90E0E">
        <w:rPr>
          <w:rFonts w:ascii="Times New Roman" w:hAnsi="Times New Roman" w:cs="Times New Roman"/>
          <w:noProof/>
          <w:sz w:val="24"/>
          <w:szCs w:val="24"/>
        </w:rPr>
        <w:drawing>
          <wp:inline distT="0" distB="0" distL="0" distR="0" wp14:anchorId="0FADD684" wp14:editId="1B0B3709">
            <wp:extent cx="5829300" cy="744855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tretch>
                      <a:fillRect/>
                    </a:stretch>
                  </pic:blipFill>
                  <pic:spPr>
                    <a:xfrm>
                      <a:off x="0" y="0"/>
                      <a:ext cx="5829300" cy="7448550"/>
                    </a:xfrm>
                    <a:prstGeom prst="rect">
                      <a:avLst/>
                    </a:prstGeom>
                  </pic:spPr>
                </pic:pic>
              </a:graphicData>
            </a:graphic>
          </wp:inline>
        </w:drawing>
      </w:r>
    </w:p>
    <w:p w:rsidR="002A4305" w:rsidRPr="00C90E0E" w:rsidRDefault="002A4305">
      <w:pPr>
        <w:spacing w:before="100" w:after="100"/>
        <w:rPr>
          <w:rFonts w:ascii="Times New Roman" w:hAnsi="Times New Roman" w:cs="Times New Roman"/>
          <w:sz w:val="24"/>
          <w:szCs w:val="24"/>
        </w:rPr>
      </w:pPr>
    </w:p>
    <w:p w:rsidR="002A4305" w:rsidRPr="00C90E0E" w:rsidRDefault="005B4738">
      <w:pPr>
        <w:spacing w:before="100" w:after="100"/>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184B1DC7" wp14:editId="14C2160A">
            <wp:extent cx="5819775" cy="795337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tretch>
                      <a:fillRect/>
                    </a:stretch>
                  </pic:blipFill>
                  <pic:spPr>
                    <a:xfrm>
                      <a:off x="0" y="0"/>
                      <a:ext cx="5819775" cy="7953375"/>
                    </a:xfrm>
                    <a:prstGeom prst="rect">
                      <a:avLst/>
                    </a:prstGeom>
                  </pic:spPr>
                </pic:pic>
              </a:graphicData>
            </a:graphic>
          </wp:inline>
        </w:drawing>
      </w:r>
    </w:p>
    <w:p w:rsidR="002A4305" w:rsidRPr="00C90E0E" w:rsidRDefault="005B4738">
      <w:pPr>
        <w:spacing w:before="100" w:after="100"/>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74D440B1" wp14:editId="0DC2B5F3">
            <wp:extent cx="5829300" cy="797242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tretch>
                      <a:fillRect/>
                    </a:stretch>
                  </pic:blipFill>
                  <pic:spPr>
                    <a:xfrm>
                      <a:off x="0" y="0"/>
                      <a:ext cx="5829300" cy="7972425"/>
                    </a:xfrm>
                    <a:prstGeom prst="rect">
                      <a:avLst/>
                    </a:prstGeom>
                  </pic:spPr>
                </pic:pic>
              </a:graphicData>
            </a:graphic>
          </wp:inline>
        </w:drawing>
      </w:r>
    </w:p>
    <w:p w:rsidR="002A4305" w:rsidRPr="00C90E0E" w:rsidRDefault="005B4738">
      <w:pPr>
        <w:spacing w:before="100" w:after="100"/>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01CAD11F" wp14:editId="5CC53B52">
            <wp:extent cx="5810250" cy="7934325"/>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tretch>
                      <a:fillRect/>
                    </a:stretch>
                  </pic:blipFill>
                  <pic:spPr>
                    <a:xfrm>
                      <a:off x="0" y="0"/>
                      <a:ext cx="5810250" cy="7934325"/>
                    </a:xfrm>
                    <a:prstGeom prst="rect">
                      <a:avLst/>
                    </a:prstGeom>
                  </pic:spPr>
                </pic:pic>
              </a:graphicData>
            </a:graphic>
          </wp:inline>
        </w:drawing>
      </w:r>
    </w:p>
    <w:p w:rsidR="002A4305" w:rsidRPr="00C90E0E" w:rsidRDefault="005B4738">
      <w:pPr>
        <w:spacing w:before="100" w:after="100"/>
        <w:rPr>
          <w:rFonts w:ascii="Times New Roman" w:hAnsi="Times New Roman" w:cs="Times New Roman"/>
          <w:sz w:val="24"/>
          <w:szCs w:val="24"/>
        </w:rPr>
      </w:pPr>
      <w:r w:rsidRPr="00C90E0E">
        <w:rPr>
          <w:rFonts w:ascii="Times New Roman" w:hAnsi="Times New Roman" w:cs="Times New Roman"/>
          <w:noProof/>
          <w:sz w:val="24"/>
          <w:szCs w:val="24"/>
        </w:rPr>
        <w:lastRenderedPageBreak/>
        <w:drawing>
          <wp:inline distT="0" distB="0" distL="0" distR="0" wp14:anchorId="1581A750" wp14:editId="29FC6F79">
            <wp:extent cx="5724525" cy="782002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tretch>
                      <a:fillRect/>
                    </a:stretch>
                  </pic:blipFill>
                  <pic:spPr>
                    <a:xfrm>
                      <a:off x="0" y="0"/>
                      <a:ext cx="5724525" cy="7820025"/>
                    </a:xfrm>
                    <a:prstGeom prst="rect">
                      <a:avLst/>
                    </a:prstGeom>
                  </pic:spPr>
                </pic:pic>
              </a:graphicData>
            </a:graphic>
          </wp:inline>
        </w:drawing>
      </w:r>
    </w:p>
    <w:sectPr w:rsidR="002A4305" w:rsidRPr="00C90E0E">
      <w:headerReference w:type="default" r:id="rId73"/>
      <w:footerReference w:type="default" r:id="rId7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CCC Labs" w:date="2012-12-09T08:39:00Z" w:initials="CCC">
    <w:p w:rsidR="006F215C" w:rsidRDefault="006F215C">
      <w:pPr>
        <w:pStyle w:val="CommentText"/>
      </w:pPr>
      <w:r>
        <w:rPr>
          <w:rStyle w:val="CommentReference"/>
        </w:rPr>
        <w:annotationRef/>
      </w:r>
      <w:r>
        <w:t>Rewrite the sentence: “It is important to preserve bells since they are a physical record of societal and technological change.” I’m not sure they’re a sign of advancement, but the point  is debatable, as is the point that bells are some kind of ‘record’ of advancement…..In a pinch leave everything as is and press on…..sigh.</w:t>
      </w:r>
    </w:p>
  </w:comment>
  <w:comment w:id="20" w:author="CCC Labs" w:date="2012-12-09T09:00:00Z" w:initials="CCC">
    <w:p w:rsidR="006F215C" w:rsidRDefault="006F215C">
      <w:pPr>
        <w:pStyle w:val="CommentText"/>
      </w:pPr>
      <w:r>
        <w:rPr>
          <w:rStyle w:val="CommentReference"/>
        </w:rPr>
        <w:annotationRef/>
      </w:r>
      <w:r>
        <w:t>I think this nifty graphic should go into the ex. Summary.</w:t>
      </w:r>
    </w:p>
  </w:comment>
  <w:comment w:id="30" w:author="CCC Labs" w:date="2012-12-09T09:09:00Z" w:initials="CCC">
    <w:p w:rsidR="006F215C" w:rsidRDefault="006F215C">
      <w:pPr>
        <w:pStyle w:val="CommentText"/>
      </w:pPr>
      <w:r>
        <w:rPr>
          <w:rStyle w:val="CommentReference"/>
        </w:rPr>
        <w:annotationRef/>
      </w:r>
      <w:r>
        <w:t>Needs to provide the numbers.</w:t>
      </w:r>
    </w:p>
  </w:comment>
  <w:comment w:id="35" w:author="CCC Labs" w:date="2012-12-09T09:16:00Z" w:initials="CCC">
    <w:p w:rsidR="006F215C" w:rsidRDefault="006F215C">
      <w:pPr>
        <w:pStyle w:val="CommentText"/>
      </w:pPr>
      <w:r>
        <w:rPr>
          <w:rStyle w:val="CommentReference"/>
        </w:rPr>
        <w:annotationRef/>
      </w:r>
      <w:r>
        <w:t xml:space="preserve">I think in the latest iteration </w:t>
      </w:r>
      <w:proofErr w:type="spellStart"/>
      <w:r>
        <w:t>Venipedia</w:t>
      </w:r>
      <w:proofErr w:type="spellEnd"/>
      <w:r>
        <w:t xml:space="preserve"> has settled on “aggregate” “typical” and “individual” pages as the official designations. But plural and singular are also used to describe the new appellations…..so probably it’s okay to let your titles go forward. You might mention it to </w:t>
      </w:r>
      <w:proofErr w:type="spellStart"/>
      <w:r>
        <w:t>Veniapedia</w:t>
      </w:r>
      <w:proofErr w:type="spellEnd"/>
      <w:r>
        <w:t xml:space="preserve"> or Fabio for final clearance.</w:t>
      </w:r>
    </w:p>
  </w:comment>
  <w:comment w:id="37" w:author="CCC Labs" w:date="2012-12-09T09:17:00Z" w:initials="CCC">
    <w:p w:rsidR="006F215C" w:rsidRDefault="006F215C">
      <w:pPr>
        <w:pStyle w:val="CommentText"/>
      </w:pPr>
      <w:r>
        <w:rPr>
          <w:rStyle w:val="CommentReference"/>
        </w:rPr>
        <w:annotationRef/>
      </w:r>
      <w:r>
        <w:t>You may also want to toss this page into your ex. Summary……</w:t>
      </w:r>
    </w:p>
  </w:comment>
  <w:comment w:id="64" w:author="CCC Labs" w:date="2012-12-09T09:35:00Z" w:initials="CCC">
    <w:p w:rsidR="006F215C" w:rsidRDefault="006F215C">
      <w:pPr>
        <w:pStyle w:val="CommentText"/>
      </w:pPr>
      <w:r>
        <w:rPr>
          <w:rStyle w:val="CommentReference"/>
        </w:rPr>
        <w:annotationRef/>
      </w:r>
      <w:r>
        <w:t xml:space="preserve">I’m a </w:t>
      </w:r>
      <w:proofErr w:type="spellStart"/>
      <w:r>
        <w:t>ssumming</w:t>
      </w:r>
      <w:proofErr w:type="spellEnd"/>
      <w:r>
        <w:t xml:space="preserve"> and hoping that </w:t>
      </w:r>
      <w:proofErr w:type="spellStart"/>
      <w:r>
        <w:t>Venipedia</w:t>
      </w:r>
      <w:proofErr w:type="spellEnd"/>
      <w:r>
        <w:t xml:space="preserve"> has vetted these, so I won’t.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3AC1" w:rsidRDefault="00B13AC1">
      <w:r>
        <w:separator/>
      </w:r>
    </w:p>
  </w:endnote>
  <w:endnote w:type="continuationSeparator" w:id="0">
    <w:p w:rsidR="00B13AC1" w:rsidRDefault="00B13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215C" w:rsidRDefault="006F215C">
    <w:pPr>
      <w:jc w:val="right"/>
    </w:pPr>
    <w:r>
      <w:fldChar w:fldCharType="begin"/>
    </w:r>
    <w:r>
      <w:instrText>PAGE</w:instrText>
    </w:r>
    <w:r>
      <w:fldChar w:fldCharType="separate"/>
    </w:r>
    <w:r w:rsidR="00A54774">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3AC1" w:rsidRDefault="00B13AC1">
      <w:r>
        <w:separator/>
      </w:r>
    </w:p>
  </w:footnote>
  <w:footnote w:type="continuationSeparator" w:id="0">
    <w:p w:rsidR="00B13AC1" w:rsidRDefault="00B13AC1">
      <w:r>
        <w:continuationSeparator/>
      </w:r>
    </w:p>
  </w:footnote>
  <w:footnote w:id="1">
    <w:p w:rsidR="006F215C" w:rsidRDefault="006F215C">
      <w:pPr>
        <w:contextualSpacing/>
      </w:pPr>
      <w:r>
        <w:rPr>
          <w:vertAlign w:val="superscript"/>
        </w:rPr>
        <w:footnoteRef/>
      </w:r>
      <w:r>
        <w:rPr>
          <w:sz w:val="20"/>
        </w:rPr>
        <w:t xml:space="preserve"> Alfred </w:t>
      </w:r>
      <w:proofErr w:type="spellStart"/>
      <w:r>
        <w:rPr>
          <w:sz w:val="20"/>
        </w:rPr>
        <w:t>Gatty</w:t>
      </w:r>
      <w:proofErr w:type="spellEnd"/>
      <w:r>
        <w:rPr>
          <w:sz w:val="20"/>
        </w:rPr>
        <w:t>, “The Bell: It’s Origin, History, and Uses”, 5-7.</w:t>
      </w:r>
    </w:p>
  </w:footnote>
  <w:footnote w:id="2">
    <w:p w:rsidR="006F215C" w:rsidRDefault="006F215C">
      <w:pPr>
        <w:contextualSpacing/>
      </w:pPr>
      <w:r>
        <w:rPr>
          <w:vertAlign w:val="superscript"/>
        </w:rPr>
        <w:footnoteRef/>
      </w:r>
      <w:r>
        <w:rPr>
          <w:sz w:val="20"/>
        </w:rPr>
        <w:t xml:space="preserve"> Alfred </w:t>
      </w:r>
      <w:proofErr w:type="spellStart"/>
      <w:r>
        <w:rPr>
          <w:sz w:val="20"/>
        </w:rPr>
        <w:t>Gatty</w:t>
      </w:r>
      <w:proofErr w:type="spellEnd"/>
      <w:r>
        <w:rPr>
          <w:sz w:val="20"/>
        </w:rPr>
        <w:t>, “The Bell: It’s Origin, History, and Uses”, 2.</w:t>
      </w:r>
    </w:p>
  </w:footnote>
  <w:footnote w:id="3">
    <w:p w:rsidR="006F215C" w:rsidRDefault="006F215C">
      <w:pPr>
        <w:contextualSpacing/>
      </w:pPr>
      <w:r>
        <w:rPr>
          <w:vertAlign w:val="superscript"/>
        </w:rPr>
        <w:footnoteRef/>
      </w:r>
      <w:r>
        <w:rPr>
          <w:sz w:val="20"/>
        </w:rPr>
        <w:t xml:space="preserve"> </w:t>
      </w:r>
      <w:proofErr w:type="gramStart"/>
      <w:r>
        <w:rPr>
          <w:sz w:val="20"/>
        </w:rPr>
        <w:t>whc.unesco.org.</w:t>
      </w:r>
      <w:proofErr w:type="gramEnd"/>
    </w:p>
  </w:footnote>
  <w:footnote w:id="4">
    <w:p w:rsidR="006F215C" w:rsidRDefault="006F215C">
      <w:pPr>
        <w:contextualSpacing/>
      </w:pPr>
      <w:r>
        <w:rPr>
          <w:vertAlign w:val="superscript"/>
        </w:rPr>
        <w:footnoteRef/>
      </w:r>
      <w:r>
        <w:rPr>
          <w:sz w:val="20"/>
        </w:rPr>
        <w:t xml:space="preserve"> </w:t>
      </w:r>
      <w:proofErr w:type="spellStart"/>
      <w:r>
        <w:rPr>
          <w:sz w:val="20"/>
        </w:rPr>
        <w:t>Saleh</w:t>
      </w:r>
      <w:proofErr w:type="spellEnd"/>
      <w:r>
        <w:rPr>
          <w:sz w:val="20"/>
        </w:rPr>
        <w:t xml:space="preserve"> </w:t>
      </w:r>
      <w:proofErr w:type="spellStart"/>
      <w:r>
        <w:rPr>
          <w:sz w:val="20"/>
        </w:rPr>
        <w:t>Lamei</w:t>
      </w:r>
      <w:proofErr w:type="spellEnd"/>
      <w:r>
        <w:rPr>
          <w:sz w:val="20"/>
        </w:rPr>
        <w:t>, “Insights into Current Conservation Practices”.</w:t>
      </w:r>
    </w:p>
  </w:footnote>
  <w:footnote w:id="5">
    <w:p w:rsidR="006F215C" w:rsidRDefault="006F215C" w:rsidP="00BD6BEF">
      <w:pPr>
        <w:spacing w:after="0" w:line="240" w:lineRule="auto"/>
      </w:pPr>
      <w:r>
        <w:rPr>
          <w:vertAlign w:val="superscript"/>
        </w:rPr>
        <w:footnoteRef/>
      </w:r>
      <w:r>
        <w:rPr>
          <w:sz w:val="20"/>
        </w:rPr>
        <w:t xml:space="preserve"> </w:t>
      </w:r>
      <w:proofErr w:type="gramStart"/>
      <w:r>
        <w:rPr>
          <w:sz w:val="20"/>
        </w:rPr>
        <w:t xml:space="preserve">Richard </w:t>
      </w:r>
      <w:proofErr w:type="spellStart"/>
      <w:r>
        <w:rPr>
          <w:sz w:val="20"/>
        </w:rPr>
        <w:t>Babyak</w:t>
      </w:r>
      <w:proofErr w:type="spellEnd"/>
      <w:r>
        <w:rPr>
          <w:sz w:val="20"/>
        </w:rPr>
        <w:t>, “Reinventing the Bell Tower”, 2005, 5.</w:t>
      </w:r>
      <w:proofErr w:type="gramEnd"/>
    </w:p>
  </w:footnote>
  <w:footnote w:id="6">
    <w:p w:rsidR="006F215C" w:rsidRDefault="006F215C" w:rsidP="00BD6BEF">
      <w:pPr>
        <w:spacing w:after="0" w:line="240" w:lineRule="auto"/>
      </w:pPr>
      <w:r>
        <w:rPr>
          <w:vertAlign w:val="superscript"/>
        </w:rPr>
        <w:footnoteRef/>
      </w:r>
      <w:r>
        <w:rPr>
          <w:sz w:val="20"/>
        </w:rPr>
        <w:t xml:space="preserve"> Ibid.</w:t>
      </w:r>
    </w:p>
  </w:footnote>
  <w:footnote w:id="7">
    <w:p w:rsidR="006F215C" w:rsidRDefault="006F215C" w:rsidP="00BD6BEF">
      <w:pPr>
        <w:spacing w:after="0" w:line="240" w:lineRule="auto"/>
      </w:pPr>
      <w:r>
        <w:rPr>
          <w:vertAlign w:val="superscript"/>
        </w:rPr>
        <w:footnoteRef/>
      </w:r>
      <w:r>
        <w:rPr>
          <w:sz w:val="20"/>
        </w:rPr>
        <w:t xml:space="preserve"> Ibid.</w:t>
      </w:r>
    </w:p>
  </w:footnote>
  <w:footnote w:id="8">
    <w:p w:rsidR="006F215C" w:rsidRDefault="006F215C" w:rsidP="00BD6BEF">
      <w:pPr>
        <w:spacing w:after="0" w:line="240" w:lineRule="auto"/>
      </w:pPr>
      <w:r>
        <w:rPr>
          <w:vertAlign w:val="superscript"/>
        </w:rPr>
        <w:footnoteRef/>
      </w:r>
      <w:r>
        <w:rPr>
          <w:sz w:val="20"/>
        </w:rPr>
        <w:t xml:space="preserve"> </w:t>
      </w:r>
      <w:proofErr w:type="gramStart"/>
      <w:r>
        <w:rPr>
          <w:sz w:val="20"/>
        </w:rPr>
        <w:t>Ibid, 22.</w:t>
      </w:r>
      <w:proofErr w:type="gramEnd"/>
    </w:p>
  </w:footnote>
  <w:footnote w:id="9">
    <w:p w:rsidR="006F215C" w:rsidRDefault="006F215C" w:rsidP="00BD6BEF">
      <w:pPr>
        <w:spacing w:after="0" w:line="240" w:lineRule="auto"/>
      </w:pPr>
      <w:r>
        <w:rPr>
          <w:vertAlign w:val="superscript"/>
        </w:rPr>
        <w:footnoteRef/>
      </w:r>
      <w:r>
        <w:rPr>
          <w:sz w:val="20"/>
        </w:rPr>
        <w:t xml:space="preserve"> </w:t>
      </w:r>
      <w:proofErr w:type="gramStart"/>
      <w:r>
        <w:rPr>
          <w:sz w:val="20"/>
        </w:rPr>
        <w:t>Ibid, 22.</w:t>
      </w:r>
      <w:proofErr w:type="gramEnd"/>
    </w:p>
  </w:footnote>
  <w:footnote w:id="10">
    <w:p w:rsidR="006F215C" w:rsidRDefault="006F215C" w:rsidP="00937248">
      <w:pPr>
        <w:spacing w:after="0" w:line="240" w:lineRule="auto"/>
      </w:pPr>
      <w:r>
        <w:rPr>
          <w:vertAlign w:val="superscript"/>
        </w:rPr>
        <w:footnoteRef/>
      </w:r>
      <w:r>
        <w:rPr>
          <w:sz w:val="20"/>
        </w:rPr>
        <w:t xml:space="preserve"> www.verdin.com, 2012.</w:t>
      </w:r>
    </w:p>
  </w:footnote>
  <w:footnote w:id="11">
    <w:p w:rsidR="006F215C" w:rsidRDefault="006F215C" w:rsidP="00937248">
      <w:pPr>
        <w:spacing w:after="0" w:line="240" w:lineRule="auto"/>
      </w:pPr>
      <w:r>
        <w:rPr>
          <w:vertAlign w:val="superscript"/>
        </w:rPr>
        <w:footnoteRef/>
      </w:r>
      <w:r>
        <w:rPr>
          <w:sz w:val="20"/>
        </w:rPr>
        <w:t xml:space="preserve"> </w:t>
      </w:r>
      <w:proofErr w:type="gramStart"/>
      <w:r>
        <w:rPr>
          <w:sz w:val="20"/>
        </w:rPr>
        <w:t>Ibid, 22.</w:t>
      </w:r>
      <w:proofErr w:type="gramEnd"/>
      <w:r>
        <w:rPr>
          <w:sz w:val="20"/>
        </w:rPr>
        <w:t xml:space="preserve"> </w:t>
      </w:r>
    </w:p>
  </w:footnote>
  <w:footnote w:id="12">
    <w:p w:rsidR="006F215C" w:rsidRDefault="006F215C" w:rsidP="00937248">
      <w:pPr>
        <w:spacing w:after="0" w:line="240" w:lineRule="auto"/>
      </w:pPr>
      <w:r>
        <w:rPr>
          <w:vertAlign w:val="superscript"/>
        </w:rPr>
        <w:footnoteRef/>
      </w:r>
      <w:r>
        <w:rPr>
          <w:sz w:val="20"/>
        </w:rPr>
        <w:t xml:space="preserve"> </w:t>
      </w:r>
      <w:proofErr w:type="gramStart"/>
      <w:r>
        <w:rPr>
          <w:sz w:val="20"/>
        </w:rPr>
        <w:t>Ibid, 23.</w:t>
      </w:r>
      <w:proofErr w:type="gramEnd"/>
    </w:p>
  </w:footnote>
  <w:footnote w:id="13">
    <w:p w:rsidR="006F215C" w:rsidRDefault="006F215C" w:rsidP="00BD6BEF">
      <w:pPr>
        <w:spacing w:after="0" w:line="240" w:lineRule="auto"/>
      </w:pPr>
      <w:r>
        <w:rPr>
          <w:vertAlign w:val="superscript"/>
        </w:rPr>
        <w:footnoteRef/>
      </w:r>
      <w:r>
        <w:rPr>
          <w:sz w:val="20"/>
        </w:rPr>
        <w:t xml:space="preserve"> </w:t>
      </w:r>
      <w:proofErr w:type="gramStart"/>
      <w:r>
        <w:rPr>
          <w:sz w:val="20"/>
        </w:rPr>
        <w:t>Ibid, 23.</w:t>
      </w:r>
      <w:proofErr w:type="gramEnd"/>
    </w:p>
  </w:footnote>
  <w:footnote w:id="14">
    <w:p w:rsidR="006F215C" w:rsidRDefault="006F215C" w:rsidP="00BD6BEF">
      <w:pPr>
        <w:spacing w:after="0" w:line="240" w:lineRule="auto"/>
      </w:pPr>
      <w:r>
        <w:rPr>
          <w:vertAlign w:val="superscript"/>
        </w:rPr>
        <w:footnoteRef/>
      </w:r>
      <w:r>
        <w:rPr>
          <w:sz w:val="20"/>
        </w:rPr>
        <w:t xml:space="preserve"> Strafford, Newell, </w:t>
      </w:r>
      <w:proofErr w:type="spellStart"/>
      <w:r>
        <w:rPr>
          <w:sz w:val="20"/>
        </w:rPr>
        <w:t>Audy</w:t>
      </w:r>
      <w:proofErr w:type="spellEnd"/>
      <w:r>
        <w:rPr>
          <w:sz w:val="20"/>
        </w:rPr>
        <w:t xml:space="preserve">, </w:t>
      </w:r>
      <w:proofErr w:type="spellStart"/>
      <w:r>
        <w:rPr>
          <w:sz w:val="20"/>
        </w:rPr>
        <w:t>Audy</w:t>
      </w:r>
      <w:proofErr w:type="spellEnd"/>
      <w:r>
        <w:rPr>
          <w:sz w:val="20"/>
        </w:rPr>
        <w:t>, 23.</w:t>
      </w:r>
    </w:p>
  </w:footnote>
  <w:footnote w:id="15">
    <w:p w:rsidR="006F215C" w:rsidRDefault="006F215C" w:rsidP="00BD6BEF">
      <w:pPr>
        <w:spacing w:after="0" w:line="240" w:lineRule="auto"/>
      </w:pPr>
      <w:r>
        <w:rPr>
          <w:vertAlign w:val="superscript"/>
        </w:rPr>
        <w:footnoteRef/>
      </w:r>
      <w:r>
        <w:rPr>
          <w:sz w:val="20"/>
        </w:rPr>
        <w:t xml:space="preserve"> </w:t>
      </w:r>
      <w:proofErr w:type="gramStart"/>
      <w:r>
        <w:rPr>
          <w:sz w:val="20"/>
        </w:rPr>
        <w:t>Ibid, 25.</w:t>
      </w:r>
      <w:proofErr w:type="gramEnd"/>
    </w:p>
  </w:footnote>
  <w:footnote w:id="16">
    <w:p w:rsidR="006F215C" w:rsidRPr="00374427" w:rsidRDefault="006F215C" w:rsidP="00BD6BEF">
      <w:pPr>
        <w:pStyle w:val="FootnoteText"/>
        <w:spacing w:after="0" w:line="240" w:lineRule="auto"/>
      </w:pPr>
      <w:r>
        <w:rPr>
          <w:rStyle w:val="FootnoteReference"/>
        </w:rPr>
        <w:footnoteRef/>
      </w:r>
      <w:r>
        <w:t xml:space="preserve"> </w:t>
      </w:r>
      <w:proofErr w:type="gramStart"/>
      <w:r>
        <w:t>Tyack, “</w:t>
      </w:r>
      <w:r>
        <w:rPr>
          <w:i/>
        </w:rPr>
        <w:t xml:space="preserve">A Book about Bells”, </w:t>
      </w:r>
      <w:r>
        <w:t>1898, 63.</w:t>
      </w:r>
      <w:proofErr w:type="gramEnd"/>
    </w:p>
  </w:footnote>
  <w:footnote w:id="17">
    <w:p w:rsidR="006F215C" w:rsidRDefault="006F215C" w:rsidP="00BD6BEF">
      <w:pPr>
        <w:pStyle w:val="FootnoteText"/>
        <w:spacing w:after="0" w:line="240" w:lineRule="auto"/>
      </w:pPr>
      <w:r>
        <w:rPr>
          <w:rStyle w:val="FootnoteReference"/>
        </w:rPr>
        <w:footnoteRef/>
      </w:r>
      <w:r>
        <w:t xml:space="preserve"> </w:t>
      </w:r>
      <w:proofErr w:type="gramStart"/>
      <w:r>
        <w:t>Ibid, 70.</w:t>
      </w:r>
      <w:proofErr w:type="gramEnd"/>
    </w:p>
  </w:footnote>
  <w:footnote w:id="18">
    <w:p w:rsidR="006F215C" w:rsidRDefault="006F215C" w:rsidP="00BD6BEF">
      <w:pPr>
        <w:pStyle w:val="FootnoteText"/>
      </w:pPr>
      <w:r>
        <w:rPr>
          <w:rStyle w:val="FootnoteReference"/>
        </w:rPr>
        <w:footnoteRef/>
      </w:r>
      <w:r>
        <w:t xml:space="preserve"> </w:t>
      </w:r>
      <w:proofErr w:type="gramStart"/>
      <w:r>
        <w:t>Ibid, 77.</w:t>
      </w:r>
      <w:proofErr w:type="gramEnd"/>
    </w:p>
  </w:footnote>
  <w:footnote w:id="19">
    <w:p w:rsidR="006F215C" w:rsidRDefault="006F215C" w:rsidP="00BD6BEF">
      <w:pPr>
        <w:spacing w:after="0"/>
      </w:pPr>
      <w:r>
        <w:rPr>
          <w:vertAlign w:val="superscript"/>
        </w:rPr>
        <w:footnoteRef/>
      </w:r>
      <w:r>
        <w:rPr>
          <w:sz w:val="20"/>
        </w:rPr>
        <w:t xml:space="preserve"> Scott, David A., “Bronze Disease: A Review of some Chemical Problems and Role of Relative Humidity”, 193-206.</w:t>
      </w:r>
    </w:p>
  </w:footnote>
  <w:footnote w:id="20">
    <w:p w:rsidR="006F215C" w:rsidRDefault="006F215C" w:rsidP="00BD6BEF">
      <w:pPr>
        <w:spacing w:after="0"/>
      </w:pPr>
      <w:r>
        <w:rPr>
          <w:vertAlign w:val="superscript"/>
        </w:rPr>
        <w:footnoteRef/>
      </w:r>
      <w:r>
        <w:rPr>
          <w:sz w:val="20"/>
        </w:rPr>
        <w:t xml:space="preserve"> </w:t>
      </w:r>
      <w:proofErr w:type="spellStart"/>
      <w:r>
        <w:rPr>
          <w:sz w:val="20"/>
        </w:rPr>
        <w:t>Hedberg</w:t>
      </w:r>
      <w:proofErr w:type="spellEnd"/>
      <w:r>
        <w:rPr>
          <w:sz w:val="20"/>
        </w:rPr>
        <w:t>, Yolanda, “Protective Green Patinas on Copper in Outdoor Constructions”, 956-959.</w:t>
      </w:r>
    </w:p>
  </w:footnote>
  <w:footnote w:id="21">
    <w:p w:rsidR="006F215C" w:rsidRDefault="006F215C" w:rsidP="00BD6BEF">
      <w:pPr>
        <w:spacing w:after="0"/>
      </w:pPr>
      <w:r>
        <w:rPr>
          <w:vertAlign w:val="superscript"/>
        </w:rPr>
        <w:footnoteRef/>
      </w:r>
      <w:r>
        <w:rPr>
          <w:sz w:val="20"/>
        </w:rPr>
        <w:t xml:space="preserve"> Ibid.</w:t>
      </w:r>
    </w:p>
  </w:footnote>
  <w:footnote w:id="22">
    <w:p w:rsidR="006F215C" w:rsidRDefault="006F215C" w:rsidP="00BD6BEF">
      <w:pPr>
        <w:spacing w:after="0"/>
      </w:pPr>
      <w:r>
        <w:rPr>
          <w:vertAlign w:val="superscript"/>
        </w:rPr>
        <w:footnoteRef/>
      </w:r>
      <w:r>
        <w:rPr>
          <w:sz w:val="20"/>
        </w:rPr>
        <w:t xml:space="preserve"> De Oliveira, F, “Study of Patina Formation on Bronze Specimens”, 761-770.</w:t>
      </w:r>
    </w:p>
  </w:footnote>
  <w:footnote w:id="23">
    <w:p w:rsidR="006F215C" w:rsidRDefault="006F215C" w:rsidP="00BD6BEF">
      <w:pPr>
        <w:spacing w:after="0"/>
      </w:pPr>
      <w:r>
        <w:rPr>
          <w:vertAlign w:val="superscript"/>
        </w:rPr>
        <w:footnoteRef/>
      </w:r>
      <w:r>
        <w:rPr>
          <w:sz w:val="20"/>
        </w:rPr>
        <w:t xml:space="preserve"> </w:t>
      </w:r>
      <w:proofErr w:type="gramStart"/>
      <w:r>
        <w:rPr>
          <w:sz w:val="20"/>
        </w:rPr>
        <w:t>Hamilton, Donny L., “Methods of Conserving Archaeological Material from Underwater Sites”, 74.</w:t>
      </w:r>
      <w:proofErr w:type="gramEnd"/>
    </w:p>
  </w:footnote>
  <w:footnote w:id="24">
    <w:p w:rsidR="006F215C" w:rsidRDefault="006F215C" w:rsidP="00BD6BEF">
      <w:pPr>
        <w:spacing w:after="0" w:line="240" w:lineRule="auto"/>
      </w:pPr>
      <w:r>
        <w:rPr>
          <w:vertAlign w:val="superscript"/>
        </w:rPr>
        <w:footnoteRef/>
      </w:r>
      <w:r>
        <w:rPr>
          <w:sz w:val="20"/>
        </w:rPr>
        <w:t xml:space="preserve"> Ibid.</w:t>
      </w:r>
    </w:p>
  </w:footnote>
  <w:footnote w:id="25">
    <w:p w:rsidR="006F215C" w:rsidRDefault="006F215C" w:rsidP="00BD6BEF">
      <w:pPr>
        <w:spacing w:after="0" w:line="240" w:lineRule="auto"/>
      </w:pPr>
      <w:r>
        <w:rPr>
          <w:vertAlign w:val="superscript"/>
        </w:rPr>
        <w:footnoteRef/>
      </w:r>
      <w:r>
        <w:rPr>
          <w:sz w:val="20"/>
        </w:rPr>
        <w:t xml:space="preserve"> De Oliveira, 761-770.</w:t>
      </w:r>
    </w:p>
  </w:footnote>
  <w:footnote w:id="26">
    <w:p w:rsidR="006F215C" w:rsidRDefault="006F215C" w:rsidP="00BD6BEF">
      <w:pPr>
        <w:spacing w:after="0" w:line="240" w:lineRule="auto"/>
      </w:pPr>
      <w:r>
        <w:rPr>
          <w:vertAlign w:val="superscript"/>
        </w:rPr>
        <w:footnoteRef/>
      </w:r>
      <w:r>
        <w:rPr>
          <w:sz w:val="20"/>
        </w:rPr>
        <w:t xml:space="preserve"> </w:t>
      </w:r>
      <w:proofErr w:type="spellStart"/>
      <w:r>
        <w:rPr>
          <w:sz w:val="20"/>
        </w:rPr>
        <w:t>Hedberg</w:t>
      </w:r>
      <w:proofErr w:type="spellEnd"/>
      <w:r>
        <w:rPr>
          <w:sz w:val="20"/>
        </w:rPr>
        <w:t>, 956-959.</w:t>
      </w:r>
    </w:p>
  </w:footnote>
  <w:footnote w:id="27">
    <w:p w:rsidR="006F215C" w:rsidRDefault="006F215C" w:rsidP="00BD6BEF">
      <w:pPr>
        <w:spacing w:after="0" w:line="240" w:lineRule="auto"/>
      </w:pPr>
      <w:r>
        <w:rPr>
          <w:vertAlign w:val="superscript"/>
        </w:rPr>
        <w:footnoteRef/>
      </w:r>
      <w:r>
        <w:rPr>
          <w:sz w:val="20"/>
        </w:rPr>
        <w:t xml:space="preserve"> Fitzgerald, K.P., “The Chemistry of Copper </w:t>
      </w:r>
      <w:proofErr w:type="spellStart"/>
      <w:r>
        <w:rPr>
          <w:sz w:val="20"/>
        </w:rPr>
        <w:t>Patination</w:t>
      </w:r>
      <w:proofErr w:type="spellEnd"/>
      <w:r>
        <w:rPr>
          <w:sz w:val="20"/>
        </w:rPr>
        <w:t>”.</w:t>
      </w:r>
    </w:p>
  </w:footnote>
  <w:footnote w:id="28">
    <w:p w:rsidR="006F215C" w:rsidRDefault="006F215C" w:rsidP="00BD6BEF">
      <w:pPr>
        <w:spacing w:after="0" w:line="240" w:lineRule="auto"/>
      </w:pPr>
      <w:r>
        <w:rPr>
          <w:vertAlign w:val="superscript"/>
        </w:rPr>
        <w:footnoteRef/>
      </w:r>
      <w:r>
        <w:rPr>
          <w:sz w:val="20"/>
        </w:rPr>
        <w:t xml:space="preserve"> Scott, 193-206.</w:t>
      </w:r>
    </w:p>
  </w:footnote>
  <w:footnote w:id="29">
    <w:p w:rsidR="006F215C" w:rsidRPr="001F3A32" w:rsidRDefault="006F215C" w:rsidP="00937248">
      <w:pPr>
        <w:pStyle w:val="FootnoteText"/>
        <w:spacing w:after="0" w:line="240" w:lineRule="auto"/>
      </w:pPr>
      <w:r>
        <w:rPr>
          <w:rStyle w:val="FootnoteReference"/>
        </w:rPr>
        <w:footnoteRef/>
      </w:r>
      <w:r>
        <w:t xml:space="preserve"> Heywood, Arthur Percival, e.t al, “</w:t>
      </w:r>
      <w:r>
        <w:rPr>
          <w:i/>
          <w:lang w:val="en"/>
        </w:rPr>
        <w:t>Bell T</w:t>
      </w:r>
      <w:r w:rsidRPr="001F3A32">
        <w:rPr>
          <w:i/>
          <w:lang w:val="en"/>
        </w:rPr>
        <w:t xml:space="preserve">owers </w:t>
      </w:r>
      <w:r>
        <w:rPr>
          <w:i/>
          <w:lang w:val="en"/>
        </w:rPr>
        <w:t>and Bell Hanging, An Appeal to A</w:t>
      </w:r>
      <w:r w:rsidRPr="001F3A32">
        <w:rPr>
          <w:i/>
          <w:lang w:val="en"/>
        </w:rPr>
        <w:t>rchitects</w:t>
      </w:r>
      <w:r>
        <w:rPr>
          <w:lang w:val="en"/>
        </w:rPr>
        <w:t>”, 43.</w:t>
      </w:r>
    </w:p>
  </w:footnote>
  <w:footnote w:id="30">
    <w:p w:rsidR="006F215C" w:rsidRDefault="006F215C" w:rsidP="004B2B45">
      <w:pPr>
        <w:pStyle w:val="FootnoteText"/>
        <w:spacing w:after="0" w:line="240" w:lineRule="auto"/>
      </w:pPr>
      <w:r>
        <w:rPr>
          <w:rStyle w:val="FootnoteReference"/>
        </w:rPr>
        <w:footnoteRef/>
      </w:r>
      <w:r>
        <w:t xml:space="preserve"> </w:t>
      </w:r>
      <w:proofErr w:type="gramStart"/>
      <w:r>
        <w:t>Ibid, 43.</w:t>
      </w:r>
      <w:proofErr w:type="gramEnd"/>
    </w:p>
  </w:footnote>
  <w:footnote w:id="31">
    <w:p w:rsidR="006F215C" w:rsidRDefault="006F215C" w:rsidP="004B2B45">
      <w:pPr>
        <w:pStyle w:val="FootnoteText"/>
        <w:spacing w:after="0" w:line="240" w:lineRule="auto"/>
      </w:pPr>
      <w:r>
        <w:rPr>
          <w:rStyle w:val="FootnoteReference"/>
        </w:rPr>
        <w:footnoteRef/>
      </w:r>
      <w:r>
        <w:t xml:space="preserve"> </w:t>
      </w:r>
      <w:proofErr w:type="gramStart"/>
      <w:r>
        <w:t>Ibid, 44.</w:t>
      </w:r>
      <w:proofErr w:type="gramEnd"/>
    </w:p>
  </w:footnote>
  <w:footnote w:id="32">
    <w:p w:rsidR="006F215C" w:rsidRDefault="006F215C" w:rsidP="004B2B45">
      <w:pPr>
        <w:pStyle w:val="FootnoteText"/>
        <w:spacing w:after="0" w:line="240" w:lineRule="auto"/>
      </w:pPr>
      <w:r>
        <w:rPr>
          <w:rStyle w:val="FootnoteReference"/>
        </w:rPr>
        <w:footnoteRef/>
      </w:r>
      <w:r>
        <w:t xml:space="preserve"> </w:t>
      </w:r>
      <w:proofErr w:type="gramStart"/>
      <w:r>
        <w:t>Ibid, 44.</w:t>
      </w:r>
      <w:proofErr w:type="gramEnd"/>
    </w:p>
  </w:footnote>
  <w:footnote w:id="33">
    <w:p w:rsidR="006F215C" w:rsidRPr="007274B9" w:rsidRDefault="006F215C" w:rsidP="004B2B45">
      <w:pPr>
        <w:spacing w:after="0" w:line="240" w:lineRule="auto"/>
      </w:pPr>
      <w:r>
        <w:rPr>
          <w:vertAlign w:val="superscript"/>
        </w:rPr>
        <w:footnoteRef/>
      </w:r>
      <w:r w:rsidRPr="007274B9">
        <w:rPr>
          <w:sz w:val="20"/>
        </w:rPr>
        <w:t xml:space="preserve"> </w:t>
      </w:r>
      <w:r w:rsidRPr="007274B9">
        <w:rPr>
          <w:i/>
          <w:sz w:val="20"/>
        </w:rPr>
        <w:t>Encyclopedia Britannica</w:t>
      </w:r>
      <w:r w:rsidRPr="007274B9">
        <w:rPr>
          <w:sz w:val="20"/>
        </w:rPr>
        <w:t xml:space="preserve">, </w:t>
      </w:r>
      <w:proofErr w:type="spellStart"/>
      <w:r w:rsidRPr="007274B9">
        <w:rPr>
          <w:sz w:val="20"/>
        </w:rPr>
        <w:t>s.v</w:t>
      </w:r>
      <w:proofErr w:type="spellEnd"/>
      <w:r w:rsidRPr="007274B9">
        <w:rPr>
          <w:sz w:val="20"/>
        </w:rPr>
        <w:t>. “Bell.”.</w:t>
      </w:r>
    </w:p>
  </w:footnote>
  <w:footnote w:id="34">
    <w:p w:rsidR="006F215C" w:rsidRDefault="006F215C" w:rsidP="00937248">
      <w:pPr>
        <w:spacing w:after="0" w:line="240" w:lineRule="auto"/>
      </w:pPr>
      <w:r>
        <w:rPr>
          <w:vertAlign w:val="superscript"/>
        </w:rPr>
        <w:footnoteRef/>
      </w:r>
      <w:r>
        <w:rPr>
          <w:sz w:val="20"/>
        </w:rPr>
        <w:t xml:space="preserve"> </w:t>
      </w:r>
      <w:proofErr w:type="spellStart"/>
      <w:r>
        <w:rPr>
          <w:sz w:val="20"/>
        </w:rPr>
        <w:t>Ivorra</w:t>
      </w:r>
      <w:proofErr w:type="spellEnd"/>
      <w:r>
        <w:rPr>
          <w:sz w:val="20"/>
        </w:rPr>
        <w:t>, Salvador, e.t al “</w:t>
      </w:r>
      <w:r>
        <w:rPr>
          <w:i/>
          <w:sz w:val="20"/>
        </w:rPr>
        <w:t>Dynamic Forces Produced by Swinging Bells</w:t>
      </w:r>
      <w:r>
        <w:rPr>
          <w:sz w:val="20"/>
        </w:rPr>
        <w:t>”, 47.</w:t>
      </w:r>
    </w:p>
  </w:footnote>
  <w:footnote w:id="35">
    <w:p w:rsidR="006F215C" w:rsidRPr="00DC2E51" w:rsidRDefault="006F215C" w:rsidP="00937248">
      <w:pPr>
        <w:spacing w:after="0" w:line="240" w:lineRule="auto"/>
        <w:rPr>
          <w:lang w:val="it-IT"/>
        </w:rPr>
      </w:pPr>
      <w:r>
        <w:rPr>
          <w:vertAlign w:val="superscript"/>
        </w:rPr>
        <w:footnoteRef/>
      </w:r>
      <w:r w:rsidRPr="00DC2E51">
        <w:rPr>
          <w:sz w:val="20"/>
          <w:lang w:val="it-IT"/>
        </w:rPr>
        <w:t xml:space="preserve"> </w:t>
      </w:r>
      <w:r w:rsidRPr="00DC2E51">
        <w:rPr>
          <w:i/>
          <w:sz w:val="20"/>
          <w:lang w:val="it-IT"/>
        </w:rPr>
        <w:t>Encyclopedia Britannica</w:t>
      </w:r>
      <w:r w:rsidRPr="00DC2E51">
        <w:rPr>
          <w:sz w:val="20"/>
          <w:lang w:val="it-IT"/>
        </w:rPr>
        <w:t>, s.v. “Bell.”.</w:t>
      </w:r>
    </w:p>
  </w:footnote>
  <w:footnote w:id="36">
    <w:p w:rsidR="006F215C" w:rsidRDefault="006F215C" w:rsidP="00937248">
      <w:pPr>
        <w:spacing w:after="0" w:line="240" w:lineRule="auto"/>
      </w:pPr>
      <w:r>
        <w:rPr>
          <w:vertAlign w:val="superscript"/>
        </w:rPr>
        <w:footnoteRef/>
      </w:r>
      <w:r>
        <w:rPr>
          <w:sz w:val="20"/>
        </w:rPr>
        <w:t xml:space="preserve"> </w:t>
      </w:r>
      <w:proofErr w:type="spellStart"/>
      <w:r>
        <w:rPr>
          <w:sz w:val="20"/>
        </w:rPr>
        <w:t>Ivorra</w:t>
      </w:r>
      <w:proofErr w:type="spellEnd"/>
      <w:r>
        <w:rPr>
          <w:sz w:val="20"/>
        </w:rPr>
        <w:t>, Salvador, e.t al “</w:t>
      </w:r>
      <w:r>
        <w:rPr>
          <w:i/>
          <w:sz w:val="20"/>
        </w:rPr>
        <w:t>Dynamic Forces Produced by Swinging Bells</w:t>
      </w:r>
      <w:r>
        <w:rPr>
          <w:sz w:val="20"/>
        </w:rPr>
        <w:t>”, 47.</w:t>
      </w:r>
    </w:p>
  </w:footnote>
  <w:footnote w:id="37">
    <w:p w:rsidR="006F215C" w:rsidRDefault="006F215C" w:rsidP="00937248">
      <w:pPr>
        <w:spacing w:after="0" w:line="240" w:lineRule="auto"/>
      </w:pPr>
      <w:r>
        <w:rPr>
          <w:vertAlign w:val="superscript"/>
        </w:rPr>
        <w:footnoteRef/>
      </w:r>
      <w:r>
        <w:rPr>
          <w:sz w:val="20"/>
        </w:rPr>
        <w:t xml:space="preserve"> </w:t>
      </w:r>
      <w:proofErr w:type="gramStart"/>
      <w:r>
        <w:rPr>
          <w:sz w:val="20"/>
        </w:rPr>
        <w:t>Ibid, 48.</w:t>
      </w:r>
      <w:proofErr w:type="gramEnd"/>
    </w:p>
  </w:footnote>
  <w:footnote w:id="38">
    <w:p w:rsidR="006F215C" w:rsidRDefault="006F215C" w:rsidP="00937248">
      <w:pPr>
        <w:spacing w:after="0" w:line="240" w:lineRule="auto"/>
      </w:pPr>
      <w:r>
        <w:rPr>
          <w:vertAlign w:val="superscript"/>
        </w:rPr>
        <w:footnoteRef/>
      </w:r>
      <w:r>
        <w:rPr>
          <w:sz w:val="20"/>
        </w:rPr>
        <w:t xml:space="preserve"> </w:t>
      </w:r>
      <w:proofErr w:type="gramStart"/>
      <w:r>
        <w:rPr>
          <w:sz w:val="20"/>
        </w:rPr>
        <w:t>Ibid, 48.</w:t>
      </w:r>
      <w:proofErr w:type="gramEnd"/>
    </w:p>
  </w:footnote>
  <w:footnote w:id="39">
    <w:p w:rsidR="006F215C" w:rsidRDefault="006F215C" w:rsidP="00937248">
      <w:pPr>
        <w:spacing w:after="0" w:line="240" w:lineRule="auto"/>
      </w:pPr>
      <w:r>
        <w:rPr>
          <w:vertAlign w:val="superscript"/>
        </w:rPr>
        <w:footnoteRef/>
      </w:r>
      <w:r>
        <w:rPr>
          <w:sz w:val="20"/>
        </w:rPr>
        <w:t xml:space="preserve"> Strafford, Newell, </w:t>
      </w:r>
      <w:proofErr w:type="spellStart"/>
      <w:r>
        <w:rPr>
          <w:sz w:val="20"/>
        </w:rPr>
        <w:t>Audy</w:t>
      </w:r>
      <w:proofErr w:type="spellEnd"/>
      <w:r>
        <w:rPr>
          <w:sz w:val="20"/>
        </w:rPr>
        <w:t xml:space="preserve">, </w:t>
      </w:r>
      <w:proofErr w:type="spellStart"/>
      <w:r>
        <w:rPr>
          <w:sz w:val="20"/>
        </w:rPr>
        <w:t>Audy</w:t>
      </w:r>
      <w:proofErr w:type="spellEnd"/>
      <w:proofErr w:type="gramStart"/>
      <w:r>
        <w:rPr>
          <w:sz w:val="20"/>
        </w:rPr>
        <w:t>,  26</w:t>
      </w:r>
      <w:proofErr w:type="gramEnd"/>
      <w:r>
        <w:rPr>
          <w:sz w:val="20"/>
        </w:rPr>
        <w:t>.</w:t>
      </w:r>
    </w:p>
  </w:footnote>
  <w:footnote w:id="40">
    <w:p w:rsidR="006F215C" w:rsidRDefault="006F215C" w:rsidP="00937248">
      <w:pPr>
        <w:spacing w:after="0" w:line="240" w:lineRule="auto"/>
      </w:pPr>
      <w:r>
        <w:rPr>
          <w:vertAlign w:val="superscript"/>
        </w:rPr>
        <w:footnoteRef/>
      </w:r>
      <w:r>
        <w:rPr>
          <w:sz w:val="20"/>
        </w:rPr>
        <w:t xml:space="preserve"> </w:t>
      </w:r>
      <w:proofErr w:type="gramStart"/>
      <w:r>
        <w:rPr>
          <w:sz w:val="20"/>
        </w:rPr>
        <w:t>Ibid, 26.</w:t>
      </w:r>
      <w:proofErr w:type="gramEnd"/>
    </w:p>
  </w:footnote>
  <w:footnote w:id="41">
    <w:p w:rsidR="006F215C" w:rsidRDefault="006F215C" w:rsidP="00937248">
      <w:pPr>
        <w:spacing w:after="0" w:line="240" w:lineRule="auto"/>
      </w:pPr>
      <w:r>
        <w:rPr>
          <w:vertAlign w:val="superscript"/>
        </w:rPr>
        <w:footnoteRef/>
      </w:r>
      <w:r>
        <w:rPr>
          <w:sz w:val="20"/>
        </w:rPr>
        <w:t xml:space="preserve"> </w:t>
      </w:r>
      <w:proofErr w:type="gramStart"/>
      <w:r>
        <w:rPr>
          <w:sz w:val="20"/>
        </w:rPr>
        <w:t>Ibid, 26.</w:t>
      </w:r>
      <w:proofErr w:type="gramEnd"/>
    </w:p>
  </w:footnote>
  <w:footnote w:id="42">
    <w:p w:rsidR="006F215C" w:rsidRDefault="006F215C" w:rsidP="00937248">
      <w:pPr>
        <w:spacing w:after="0" w:line="240" w:lineRule="auto"/>
      </w:pPr>
      <w:r>
        <w:rPr>
          <w:vertAlign w:val="superscript"/>
        </w:rPr>
        <w:footnoteRef/>
      </w:r>
      <w:r>
        <w:rPr>
          <w:sz w:val="20"/>
        </w:rPr>
        <w:t xml:space="preserve"> </w:t>
      </w:r>
      <w:proofErr w:type="gramStart"/>
      <w:r>
        <w:rPr>
          <w:sz w:val="20"/>
        </w:rPr>
        <w:t>Ibid, 26.</w:t>
      </w:r>
      <w:proofErr w:type="gramEnd"/>
    </w:p>
  </w:footnote>
  <w:footnote w:id="43">
    <w:p w:rsidR="006F215C" w:rsidRDefault="006F215C" w:rsidP="00937248">
      <w:pPr>
        <w:spacing w:after="0" w:line="240" w:lineRule="auto"/>
      </w:pPr>
      <w:r>
        <w:rPr>
          <w:vertAlign w:val="superscript"/>
        </w:rPr>
        <w:footnoteRef/>
      </w:r>
      <w:r>
        <w:rPr>
          <w:sz w:val="20"/>
        </w:rPr>
        <w:t xml:space="preserve"> </w:t>
      </w:r>
      <w:proofErr w:type="gramStart"/>
      <w:r>
        <w:rPr>
          <w:sz w:val="20"/>
        </w:rPr>
        <w:t>Ball, Dr. Steven, “</w:t>
      </w:r>
      <w:r>
        <w:rPr>
          <w:i/>
          <w:sz w:val="20"/>
        </w:rPr>
        <w:t>The Defense of Bells</w:t>
      </w:r>
      <w:r>
        <w:rPr>
          <w:sz w:val="20"/>
        </w:rPr>
        <w:t>”, 20.</w:t>
      </w:r>
      <w:proofErr w:type="gramEnd"/>
    </w:p>
  </w:footnote>
  <w:footnote w:id="44">
    <w:p w:rsidR="006F215C" w:rsidRDefault="006F215C" w:rsidP="00937248">
      <w:pPr>
        <w:spacing w:after="0" w:line="240" w:lineRule="auto"/>
      </w:pPr>
      <w:r>
        <w:rPr>
          <w:vertAlign w:val="superscript"/>
        </w:rPr>
        <w:footnoteRef/>
      </w:r>
      <w:r>
        <w:rPr>
          <w:sz w:val="20"/>
        </w:rPr>
        <w:t xml:space="preserve"> </w:t>
      </w:r>
      <w:proofErr w:type="gramStart"/>
      <w:r>
        <w:rPr>
          <w:sz w:val="20"/>
        </w:rPr>
        <w:t>Ibid, 20.</w:t>
      </w:r>
      <w:proofErr w:type="gramEnd"/>
    </w:p>
  </w:footnote>
  <w:footnote w:id="45">
    <w:p w:rsidR="006F215C" w:rsidRDefault="006F215C" w:rsidP="00374427">
      <w:pPr>
        <w:spacing w:after="0" w:line="240" w:lineRule="auto"/>
      </w:pPr>
      <w:r>
        <w:rPr>
          <w:vertAlign w:val="superscript"/>
        </w:rPr>
        <w:footnoteRef/>
      </w:r>
      <w:r>
        <w:rPr>
          <w:sz w:val="20"/>
        </w:rPr>
        <w:t xml:space="preserve"> </w:t>
      </w:r>
      <w:proofErr w:type="gramStart"/>
      <w:r>
        <w:rPr>
          <w:sz w:val="20"/>
        </w:rPr>
        <w:t>Ibid, 21.</w:t>
      </w:r>
      <w:proofErr w:type="gramEnd"/>
    </w:p>
  </w:footnote>
  <w:footnote w:id="46">
    <w:p w:rsidR="006F215C" w:rsidRDefault="006F215C" w:rsidP="00374427">
      <w:pPr>
        <w:spacing w:after="0" w:line="240" w:lineRule="auto"/>
      </w:pPr>
      <w:r>
        <w:rPr>
          <w:vertAlign w:val="superscript"/>
        </w:rPr>
        <w:footnoteRef/>
      </w:r>
      <w:r>
        <w:rPr>
          <w:sz w:val="20"/>
        </w:rPr>
        <w:t xml:space="preserve"> </w:t>
      </w:r>
      <w:proofErr w:type="gramStart"/>
      <w:r>
        <w:rPr>
          <w:sz w:val="20"/>
        </w:rPr>
        <w:t>Ibid, 21.</w:t>
      </w:r>
      <w:proofErr w:type="gramEnd"/>
    </w:p>
  </w:footnote>
  <w:footnote w:id="47">
    <w:p w:rsidR="006F215C" w:rsidRDefault="006F215C" w:rsidP="00374427">
      <w:pPr>
        <w:spacing w:after="0" w:line="240" w:lineRule="auto"/>
      </w:pPr>
      <w:r>
        <w:rPr>
          <w:vertAlign w:val="superscript"/>
        </w:rPr>
        <w:footnoteRef/>
      </w:r>
      <w:r>
        <w:rPr>
          <w:sz w:val="20"/>
        </w:rPr>
        <w:t xml:space="preserve"> </w:t>
      </w:r>
      <w:proofErr w:type="gramStart"/>
      <w:r>
        <w:rPr>
          <w:sz w:val="20"/>
        </w:rPr>
        <w:t>Ibid, 24.</w:t>
      </w:r>
      <w:proofErr w:type="gramEnd"/>
    </w:p>
  </w:footnote>
  <w:footnote w:id="48">
    <w:p w:rsidR="006F215C" w:rsidRDefault="006F215C" w:rsidP="00374427">
      <w:pPr>
        <w:spacing w:after="0" w:line="240" w:lineRule="auto"/>
      </w:pPr>
      <w:r>
        <w:rPr>
          <w:vertAlign w:val="superscript"/>
        </w:rPr>
        <w:footnoteRef/>
      </w:r>
      <w:r>
        <w:rPr>
          <w:sz w:val="20"/>
        </w:rPr>
        <w:t xml:space="preserve"> </w:t>
      </w:r>
      <w:proofErr w:type="gramStart"/>
      <w:r>
        <w:rPr>
          <w:sz w:val="20"/>
        </w:rPr>
        <w:t>Ibid, 24.</w:t>
      </w:r>
      <w:proofErr w:type="gramEnd"/>
    </w:p>
  </w:footnote>
  <w:footnote w:id="49">
    <w:p w:rsidR="006F215C" w:rsidRDefault="006F215C" w:rsidP="00374427">
      <w:pPr>
        <w:spacing w:after="0" w:line="240" w:lineRule="auto"/>
      </w:pPr>
      <w:r>
        <w:rPr>
          <w:vertAlign w:val="superscript"/>
        </w:rPr>
        <w:footnoteRef/>
      </w:r>
      <w:r>
        <w:rPr>
          <w:sz w:val="20"/>
        </w:rPr>
        <w:t xml:space="preserve"> </w:t>
      </w:r>
      <w:proofErr w:type="gramStart"/>
      <w:r>
        <w:rPr>
          <w:sz w:val="20"/>
        </w:rPr>
        <w:t>Ibid, 25.</w:t>
      </w:r>
      <w:proofErr w:type="gramEnd"/>
    </w:p>
  </w:footnote>
  <w:footnote w:id="50">
    <w:p w:rsidR="006F215C" w:rsidRDefault="006F215C" w:rsidP="00374427">
      <w:pPr>
        <w:spacing w:after="0" w:line="240" w:lineRule="auto"/>
      </w:pPr>
      <w:r>
        <w:rPr>
          <w:vertAlign w:val="superscript"/>
        </w:rPr>
        <w:footnoteRef/>
      </w:r>
      <w:r>
        <w:rPr>
          <w:sz w:val="20"/>
        </w:rPr>
        <w:t xml:space="preserve"> </w:t>
      </w:r>
      <w:proofErr w:type="spellStart"/>
      <w:r>
        <w:rPr>
          <w:sz w:val="20"/>
        </w:rPr>
        <w:t>Americlock</w:t>
      </w:r>
      <w:proofErr w:type="spellEnd"/>
      <w:r>
        <w:rPr>
          <w:sz w:val="20"/>
        </w:rPr>
        <w:t>, Inc., “</w:t>
      </w:r>
      <w:r>
        <w:rPr>
          <w:i/>
          <w:sz w:val="20"/>
        </w:rPr>
        <w:t>Church Bell Ringing &amp; Bell Strikers</w:t>
      </w:r>
      <w:r>
        <w:rPr>
          <w:sz w:val="20"/>
        </w:rPr>
        <w:t>” 1990-2012, http://www.usbellco.com/bell-strikers.</w:t>
      </w:r>
    </w:p>
  </w:footnote>
  <w:footnote w:id="51">
    <w:p w:rsidR="006F215C" w:rsidRDefault="006F215C" w:rsidP="00922E85">
      <w:pPr>
        <w:spacing w:after="0" w:line="240" w:lineRule="auto"/>
      </w:pPr>
      <w:r>
        <w:rPr>
          <w:vertAlign w:val="superscript"/>
        </w:rPr>
        <w:footnoteRef/>
      </w:r>
      <w:r>
        <w:rPr>
          <w:sz w:val="20"/>
        </w:rPr>
        <w:t xml:space="preserve"> Knopf, Venice, 1993, 84.</w:t>
      </w:r>
    </w:p>
  </w:footnote>
  <w:footnote w:id="52">
    <w:p w:rsidR="006F215C" w:rsidRDefault="006F215C" w:rsidP="00BC62F2">
      <w:pPr>
        <w:spacing w:after="0" w:line="240" w:lineRule="auto"/>
      </w:pPr>
      <w:r>
        <w:rPr>
          <w:vertAlign w:val="superscript"/>
        </w:rPr>
        <w:footnoteRef/>
      </w:r>
      <w:r>
        <w:rPr>
          <w:sz w:val="20"/>
        </w:rPr>
        <w:t xml:space="preserve"> Jeff Cotton, “San Marco”.</w:t>
      </w:r>
    </w:p>
  </w:footnote>
  <w:footnote w:id="53">
    <w:p w:rsidR="006F215C" w:rsidRDefault="006F215C" w:rsidP="00BC62F2">
      <w:pPr>
        <w:spacing w:after="0" w:line="240" w:lineRule="auto"/>
      </w:pPr>
      <w:r>
        <w:rPr>
          <w:vertAlign w:val="superscript"/>
        </w:rPr>
        <w:footnoteRef/>
      </w:r>
      <w:r>
        <w:rPr>
          <w:sz w:val="20"/>
        </w:rPr>
        <w:t xml:space="preserve"> Angelo </w:t>
      </w:r>
      <w:proofErr w:type="spellStart"/>
      <w:r>
        <w:rPr>
          <w:sz w:val="20"/>
        </w:rPr>
        <w:t>D’Ambrisi</w:t>
      </w:r>
      <w:proofErr w:type="spellEnd"/>
      <w:r>
        <w:rPr>
          <w:sz w:val="20"/>
        </w:rPr>
        <w:t>, “Seismic assessment of a historical masonry tower with nonlinear static and dynamic analyses tuned on ambient vibration tests”.</w:t>
      </w:r>
    </w:p>
  </w:footnote>
  <w:footnote w:id="54">
    <w:p w:rsidR="006F215C" w:rsidRDefault="006F215C" w:rsidP="00BC62F2">
      <w:pPr>
        <w:spacing w:after="0" w:line="240" w:lineRule="auto"/>
      </w:pPr>
      <w:r>
        <w:rPr>
          <w:vertAlign w:val="superscript"/>
        </w:rPr>
        <w:footnoteRef/>
      </w:r>
      <w:r>
        <w:rPr>
          <w:sz w:val="20"/>
        </w:rPr>
        <w:t xml:space="preserve"> G. Russo., "Experimental Analysis of the “Saint Andrea” Masonry Bell Tower in Venice. A New Method for the Determination of ‘Tower Global Young’s Modulus E’”.</w:t>
      </w:r>
    </w:p>
  </w:footnote>
  <w:footnote w:id="55">
    <w:p w:rsidR="006F215C" w:rsidRDefault="006F215C" w:rsidP="004B2B45">
      <w:pPr>
        <w:spacing w:after="0" w:line="240" w:lineRule="auto"/>
      </w:pPr>
      <w:r>
        <w:rPr>
          <w:vertAlign w:val="superscript"/>
        </w:rPr>
        <w:footnoteRef/>
      </w:r>
      <w:r>
        <w:rPr>
          <w:sz w:val="20"/>
        </w:rPr>
        <w:t xml:space="preserve"> </w:t>
      </w:r>
      <w:proofErr w:type="gramStart"/>
      <w:r>
        <w:rPr>
          <w:sz w:val="20"/>
        </w:rPr>
        <w:t xml:space="preserve">Albert J. </w:t>
      </w:r>
      <w:proofErr w:type="spellStart"/>
      <w:r>
        <w:rPr>
          <w:sz w:val="20"/>
        </w:rPr>
        <w:t>Ammerman</w:t>
      </w:r>
      <w:proofErr w:type="spellEnd"/>
      <w:r>
        <w:rPr>
          <w:sz w:val="20"/>
        </w:rPr>
        <w:t>, “Saving Venice”.</w:t>
      </w:r>
      <w:proofErr w:type="gramEnd"/>
    </w:p>
  </w:footnote>
  <w:footnote w:id="56">
    <w:p w:rsidR="006F215C" w:rsidRDefault="006F215C" w:rsidP="00BC62F2">
      <w:pPr>
        <w:spacing w:after="0" w:line="240" w:lineRule="auto"/>
      </w:pPr>
      <w:r>
        <w:rPr>
          <w:vertAlign w:val="superscript"/>
        </w:rPr>
        <w:footnoteRef/>
      </w:r>
      <w:r>
        <w:rPr>
          <w:sz w:val="20"/>
        </w:rPr>
        <w:t xml:space="preserve"> Laura </w:t>
      </w:r>
      <w:proofErr w:type="spellStart"/>
      <w:r>
        <w:rPr>
          <w:sz w:val="20"/>
        </w:rPr>
        <w:t>Carbognin</w:t>
      </w:r>
      <w:proofErr w:type="spellEnd"/>
      <w:r>
        <w:rPr>
          <w:sz w:val="20"/>
        </w:rPr>
        <w:t>, "Global Change and Relative Sea Level Rise at Venice: What Impact in Term of Flooding."</w:t>
      </w:r>
    </w:p>
  </w:footnote>
  <w:footnote w:id="57">
    <w:p w:rsidR="006F215C" w:rsidRDefault="006F215C" w:rsidP="00BC62F2">
      <w:pPr>
        <w:spacing w:after="0" w:line="240" w:lineRule="auto"/>
      </w:pPr>
      <w:r>
        <w:rPr>
          <w:vertAlign w:val="superscript"/>
        </w:rPr>
        <w:footnoteRef/>
      </w:r>
      <w:r>
        <w:rPr>
          <w:sz w:val="20"/>
        </w:rPr>
        <w:t xml:space="preserve"> Laura </w:t>
      </w:r>
      <w:proofErr w:type="spellStart"/>
      <w:r>
        <w:rPr>
          <w:sz w:val="20"/>
        </w:rPr>
        <w:t>Carbognin</w:t>
      </w:r>
      <w:proofErr w:type="spellEnd"/>
      <w:r>
        <w:rPr>
          <w:sz w:val="20"/>
        </w:rPr>
        <w:t>, "Global Change and Relative Sea Level Rise at Venice: What Impact in Term of Flooding."</w:t>
      </w:r>
    </w:p>
  </w:footnote>
  <w:footnote w:id="58">
    <w:p w:rsidR="006F215C" w:rsidRDefault="006F215C" w:rsidP="00BC62F2">
      <w:pPr>
        <w:spacing w:after="0" w:line="240" w:lineRule="auto"/>
      </w:pPr>
      <w:r>
        <w:rPr>
          <w:vertAlign w:val="superscript"/>
        </w:rPr>
        <w:footnoteRef/>
      </w:r>
      <w:r>
        <w:rPr>
          <w:sz w:val="20"/>
        </w:rPr>
        <w:t xml:space="preserve"> Michael Freemantle. </w:t>
      </w:r>
      <w:proofErr w:type="gramStart"/>
      <w:r>
        <w:rPr>
          <w:sz w:val="20"/>
        </w:rPr>
        <w:t>"Safeguarding Venice.”</w:t>
      </w:r>
      <w:proofErr w:type="gramEnd"/>
    </w:p>
  </w:footnote>
  <w:footnote w:id="59">
    <w:p w:rsidR="006F215C" w:rsidRDefault="006F215C" w:rsidP="007274B9">
      <w:pPr>
        <w:spacing w:after="0" w:line="240" w:lineRule="auto"/>
      </w:pPr>
      <w:r>
        <w:rPr>
          <w:vertAlign w:val="superscript"/>
        </w:rPr>
        <w:footnoteRef/>
      </w:r>
      <w:r>
        <w:rPr>
          <w:sz w:val="20"/>
        </w:rPr>
        <w:t xml:space="preserve"> </w:t>
      </w:r>
      <w:proofErr w:type="spellStart"/>
      <w:proofErr w:type="gramStart"/>
      <w:r>
        <w:rPr>
          <w:sz w:val="20"/>
        </w:rPr>
        <w:t>Monclús</w:t>
      </w:r>
      <w:proofErr w:type="spellEnd"/>
      <w:r>
        <w:rPr>
          <w:sz w:val="20"/>
        </w:rPr>
        <w:t xml:space="preserve"> 2006, 21.</w:t>
      </w:r>
      <w:proofErr w:type="gramEnd"/>
    </w:p>
  </w:footnote>
  <w:footnote w:id="60">
    <w:p w:rsidR="006F215C" w:rsidRDefault="006F215C" w:rsidP="007274B9">
      <w:pPr>
        <w:spacing w:line="240" w:lineRule="auto"/>
      </w:pPr>
      <w:r>
        <w:rPr>
          <w:vertAlign w:val="superscript"/>
        </w:rPr>
        <w:footnoteRef/>
      </w:r>
      <w:r>
        <w:rPr>
          <w:sz w:val="20"/>
        </w:rPr>
        <w:t xml:space="preserve"> </w:t>
      </w:r>
      <w:proofErr w:type="gramStart"/>
      <w:r>
        <w:rPr>
          <w:sz w:val="20"/>
        </w:rPr>
        <w:t>Baca 2006, 3.</w:t>
      </w:r>
      <w:proofErr w:type="gramEnd"/>
    </w:p>
  </w:footnote>
  <w:footnote w:id="61">
    <w:p w:rsidR="006F215C" w:rsidRDefault="006F215C" w:rsidP="007274B9">
      <w:pPr>
        <w:spacing w:after="0" w:line="240" w:lineRule="auto"/>
      </w:pPr>
      <w:r>
        <w:rPr>
          <w:vertAlign w:val="superscript"/>
        </w:rPr>
        <w:footnoteRef/>
      </w:r>
      <w:r>
        <w:rPr>
          <w:sz w:val="20"/>
        </w:rPr>
        <w:t xml:space="preserve"> </w:t>
      </w:r>
      <w:proofErr w:type="gramStart"/>
      <w:r>
        <w:rPr>
          <w:sz w:val="20"/>
        </w:rPr>
        <w:t>Ibid, 2.</w:t>
      </w:r>
      <w:proofErr w:type="gramEnd"/>
    </w:p>
  </w:footnote>
  <w:footnote w:id="62">
    <w:p w:rsidR="006F215C" w:rsidRDefault="006F215C" w:rsidP="007274B9">
      <w:pPr>
        <w:spacing w:after="0" w:line="240" w:lineRule="auto"/>
      </w:pPr>
      <w:r>
        <w:rPr>
          <w:vertAlign w:val="superscript"/>
        </w:rPr>
        <w:footnoteRef/>
      </w:r>
      <w:r>
        <w:rPr>
          <w:sz w:val="20"/>
        </w:rPr>
        <w:t xml:space="preserve"> </w:t>
      </w:r>
      <w:proofErr w:type="gramStart"/>
      <w:r>
        <w:rPr>
          <w:sz w:val="20"/>
        </w:rPr>
        <w:t>Ibid, 3.</w:t>
      </w:r>
      <w:proofErr w:type="gramEnd"/>
    </w:p>
  </w:footnote>
  <w:footnote w:id="63">
    <w:p w:rsidR="006F215C" w:rsidRDefault="006F215C" w:rsidP="007274B9">
      <w:pPr>
        <w:spacing w:after="0" w:line="240" w:lineRule="auto"/>
      </w:pPr>
      <w:r>
        <w:rPr>
          <w:vertAlign w:val="superscript"/>
        </w:rPr>
        <w:footnoteRef/>
      </w:r>
      <w:r>
        <w:rPr>
          <w:sz w:val="20"/>
        </w:rPr>
        <w:t xml:space="preserve"> </w:t>
      </w:r>
      <w:proofErr w:type="gramStart"/>
      <w:r>
        <w:rPr>
          <w:sz w:val="20"/>
        </w:rPr>
        <w:t>Ibid, 7.</w:t>
      </w:r>
      <w:proofErr w:type="gramEnd"/>
    </w:p>
  </w:footnote>
  <w:footnote w:id="64">
    <w:p w:rsidR="006F215C" w:rsidRDefault="006F215C" w:rsidP="007274B9">
      <w:pPr>
        <w:spacing w:after="0" w:line="240" w:lineRule="auto"/>
      </w:pPr>
      <w:r>
        <w:rPr>
          <w:vertAlign w:val="superscript"/>
        </w:rPr>
        <w:footnoteRef/>
      </w:r>
      <w:r>
        <w:rPr>
          <w:sz w:val="20"/>
        </w:rPr>
        <w:t xml:space="preserve"> </w:t>
      </w:r>
      <w:proofErr w:type="gramStart"/>
      <w:r>
        <w:rPr>
          <w:sz w:val="20"/>
        </w:rPr>
        <w:t>Ibid, 8.</w:t>
      </w:r>
      <w:proofErr w:type="gramEnd"/>
    </w:p>
  </w:footnote>
  <w:footnote w:id="65">
    <w:p w:rsidR="006F215C" w:rsidRPr="004B2B45" w:rsidRDefault="006F215C">
      <w:pPr>
        <w:pStyle w:val="FootnoteText"/>
      </w:pPr>
      <w:r w:rsidRPr="004B2B45">
        <w:rPr>
          <w:rStyle w:val="FootnoteReference"/>
        </w:rPr>
        <w:footnoteRef/>
      </w:r>
      <w:r w:rsidRPr="004B2B45">
        <w:t xml:space="preserve"> </w:t>
      </w:r>
      <w:r w:rsidRPr="004B2B45">
        <w:rPr>
          <w:rFonts w:cs="Arial"/>
        </w:rPr>
        <w:t>Tascam, “Handheld 4-Track Recorder: Giving You Flexibility Needed to Record Anywhere.”</w:t>
      </w:r>
    </w:p>
  </w:footnote>
  <w:footnote w:id="66">
    <w:p w:rsidR="006F215C" w:rsidRPr="004B2B45" w:rsidRDefault="006F215C" w:rsidP="00823F9C">
      <w:pPr>
        <w:pStyle w:val="FootnoteText"/>
        <w:spacing w:after="0"/>
      </w:pPr>
      <w:r w:rsidRPr="004B2B45">
        <w:rPr>
          <w:rStyle w:val="FootnoteReference"/>
        </w:rPr>
        <w:footnoteRef/>
      </w:r>
      <w:r w:rsidRPr="004B2B45">
        <w:t xml:space="preserve"> </w:t>
      </w:r>
      <w:proofErr w:type="gramStart"/>
      <w:r w:rsidRPr="004B2B45">
        <w:rPr>
          <w:rFonts w:cs="Arial"/>
          <w:color w:val="000000"/>
        </w:rPr>
        <w:t>Ericsson, "Interim Traffic and Market Data Report Covers Growth in Subscriptions, Voice Traffic and Mobile Data."</w:t>
      </w:r>
      <w:proofErr w:type="gramEnd"/>
    </w:p>
  </w:footnote>
  <w:footnote w:id="67">
    <w:p w:rsidR="006F215C" w:rsidRDefault="006F215C" w:rsidP="00823F9C">
      <w:pPr>
        <w:pStyle w:val="FootnoteText"/>
        <w:spacing w:after="0"/>
      </w:pPr>
      <w:r>
        <w:rPr>
          <w:rStyle w:val="FootnoteReference"/>
        </w:rPr>
        <w:footnoteRef/>
      </w:r>
      <w:r>
        <w:t xml:space="preserve"> </w:t>
      </w:r>
      <w:r>
        <w:rPr>
          <w:rFonts w:ascii="Arial" w:hAnsi="Arial" w:cs="Arial"/>
          <w:color w:val="000000"/>
        </w:rPr>
        <w:t xml:space="preserve">William L. </w:t>
      </w:r>
      <w:proofErr w:type="spellStart"/>
      <w:r>
        <w:rPr>
          <w:rFonts w:ascii="Arial" w:hAnsi="Arial" w:cs="Arial"/>
          <w:color w:val="000000"/>
        </w:rPr>
        <w:t>Hosch</w:t>
      </w:r>
      <w:proofErr w:type="spellEnd"/>
      <w:r>
        <w:rPr>
          <w:rFonts w:ascii="Arial" w:hAnsi="Arial" w:cs="Arial"/>
          <w:color w:val="000000"/>
        </w:rPr>
        <w:t>,</w:t>
      </w:r>
      <w:r>
        <w:rPr>
          <w:rFonts w:ascii="Arial" w:hAnsi="Arial" w:cs="Arial"/>
          <w:i/>
          <w:iCs/>
          <w:color w:val="000000"/>
        </w:rPr>
        <w:t xml:space="preserve"> Smartphone</w:t>
      </w:r>
      <w:r>
        <w:rPr>
          <w:rFonts w:ascii="Arial" w:hAnsi="Arial" w:cs="Arial"/>
          <w:color w:val="000000"/>
        </w:rPr>
        <w:t>.</w:t>
      </w:r>
    </w:p>
  </w:footnote>
  <w:footnote w:id="68">
    <w:p w:rsidR="006F215C" w:rsidRDefault="006F215C" w:rsidP="00823F9C">
      <w:pPr>
        <w:pStyle w:val="FootnoteText"/>
        <w:spacing w:after="0"/>
      </w:pPr>
      <w:r>
        <w:rPr>
          <w:rStyle w:val="FootnoteReference"/>
        </w:rPr>
        <w:footnoteRef/>
      </w:r>
      <w:r>
        <w:t xml:space="preserve"> </w:t>
      </w:r>
      <w:r>
        <w:rPr>
          <w:rFonts w:ascii="Arial" w:hAnsi="Arial" w:cs="Arial"/>
          <w:color w:val="000000"/>
        </w:rPr>
        <w:t>M. White, "Information Anywhere, any when: The Role of the Smartphone."</w:t>
      </w:r>
    </w:p>
  </w:footnote>
  <w:footnote w:id="69">
    <w:p w:rsidR="006F215C" w:rsidRDefault="006F215C" w:rsidP="00823F9C">
      <w:pPr>
        <w:pStyle w:val="FootnoteText"/>
        <w:spacing w:after="0"/>
      </w:pPr>
      <w:r>
        <w:rPr>
          <w:rStyle w:val="FootnoteReference"/>
        </w:rPr>
        <w:footnoteRef/>
      </w:r>
      <w:r>
        <w:t xml:space="preserve"> </w:t>
      </w:r>
      <w:r>
        <w:rPr>
          <w:rFonts w:ascii="Arial" w:hAnsi="Arial" w:cs="Arial"/>
          <w:color w:val="000000"/>
        </w:rPr>
        <w:t>[citation needed]</w:t>
      </w:r>
    </w:p>
  </w:footnote>
  <w:footnote w:id="70">
    <w:p w:rsidR="006F215C" w:rsidRDefault="006F215C" w:rsidP="00823F9C">
      <w:pPr>
        <w:pStyle w:val="FootnoteText"/>
        <w:spacing w:after="0"/>
      </w:pPr>
      <w:r>
        <w:rPr>
          <w:rStyle w:val="FootnoteReference"/>
        </w:rPr>
        <w:footnoteRef/>
      </w:r>
      <w:r>
        <w:t xml:space="preserve"> </w:t>
      </w:r>
      <w:r>
        <w:rPr>
          <w:rFonts w:ascii="Arial" w:hAnsi="Arial" w:cs="Arial"/>
          <w:color w:val="000000"/>
        </w:rPr>
        <w:t>Ericsson.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215C" w:rsidRDefault="006F215C">
    <w:r>
      <w:rPr>
        <w:b/>
        <w:i/>
      </w:rPr>
      <w:t>Bells and Bell Towers</w:t>
    </w:r>
  </w:p>
  <w:p w:rsidR="006F215C" w:rsidRPr="00AF644E" w:rsidRDefault="006F215C">
    <w:pPr>
      <w:rPr>
        <w:b/>
        <w:i/>
      </w:rPr>
    </w:pPr>
    <w:r>
      <w:rPr>
        <w:b/>
        <w:i/>
      </w:rPr>
      <w:t>Draft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425CE9"/>
    <w:multiLevelType w:val="hybridMultilevel"/>
    <w:tmpl w:val="4C32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7ED741C"/>
    <w:multiLevelType w:val="hybridMultilevel"/>
    <w:tmpl w:val="55FAB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8D34DC7"/>
    <w:multiLevelType w:val="hybridMultilevel"/>
    <w:tmpl w:val="FFE0E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90322C4"/>
    <w:multiLevelType w:val="hybridMultilevel"/>
    <w:tmpl w:val="B262E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F408CC"/>
    <w:multiLevelType w:val="hybridMultilevel"/>
    <w:tmpl w:val="35267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6604B72"/>
    <w:multiLevelType w:val="hybridMultilevel"/>
    <w:tmpl w:val="2E1E9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A4305"/>
    <w:rsid w:val="00005536"/>
    <w:rsid w:val="000201AF"/>
    <w:rsid w:val="00032EB4"/>
    <w:rsid w:val="000359F5"/>
    <w:rsid w:val="00045B46"/>
    <w:rsid w:val="00047062"/>
    <w:rsid w:val="00053832"/>
    <w:rsid w:val="000675F7"/>
    <w:rsid w:val="000824BC"/>
    <w:rsid w:val="0008429D"/>
    <w:rsid w:val="000D6B8F"/>
    <w:rsid w:val="000E1150"/>
    <w:rsid w:val="000E3763"/>
    <w:rsid w:val="000E4B64"/>
    <w:rsid w:val="00136DF2"/>
    <w:rsid w:val="00167C97"/>
    <w:rsid w:val="001714D9"/>
    <w:rsid w:val="0018501C"/>
    <w:rsid w:val="001E6A54"/>
    <w:rsid w:val="002028EC"/>
    <w:rsid w:val="002124F3"/>
    <w:rsid w:val="00217000"/>
    <w:rsid w:val="00225723"/>
    <w:rsid w:val="002445C5"/>
    <w:rsid w:val="002A4305"/>
    <w:rsid w:val="002B0F47"/>
    <w:rsid w:val="002B6937"/>
    <w:rsid w:val="002D57B8"/>
    <w:rsid w:val="002D6033"/>
    <w:rsid w:val="002E0FFB"/>
    <w:rsid w:val="002E5F7B"/>
    <w:rsid w:val="002F3F3F"/>
    <w:rsid w:val="00324CCB"/>
    <w:rsid w:val="003348AE"/>
    <w:rsid w:val="003371FC"/>
    <w:rsid w:val="003403FF"/>
    <w:rsid w:val="0035082F"/>
    <w:rsid w:val="00372ADE"/>
    <w:rsid w:val="00374427"/>
    <w:rsid w:val="00375D55"/>
    <w:rsid w:val="00392EC3"/>
    <w:rsid w:val="003A677D"/>
    <w:rsid w:val="003B6E01"/>
    <w:rsid w:val="003C21CF"/>
    <w:rsid w:val="003D7919"/>
    <w:rsid w:val="00400D7F"/>
    <w:rsid w:val="004220E5"/>
    <w:rsid w:val="00426579"/>
    <w:rsid w:val="00433924"/>
    <w:rsid w:val="004660E4"/>
    <w:rsid w:val="00491E96"/>
    <w:rsid w:val="004944D5"/>
    <w:rsid w:val="00496C89"/>
    <w:rsid w:val="00496F80"/>
    <w:rsid w:val="004A48BC"/>
    <w:rsid w:val="004A621B"/>
    <w:rsid w:val="004B2B45"/>
    <w:rsid w:val="004B3171"/>
    <w:rsid w:val="004C18AC"/>
    <w:rsid w:val="004D3D6A"/>
    <w:rsid w:val="005038F6"/>
    <w:rsid w:val="005114FD"/>
    <w:rsid w:val="005238E7"/>
    <w:rsid w:val="0054076F"/>
    <w:rsid w:val="00551C72"/>
    <w:rsid w:val="0056371A"/>
    <w:rsid w:val="0056406A"/>
    <w:rsid w:val="0059289A"/>
    <w:rsid w:val="005B19E0"/>
    <w:rsid w:val="005B4738"/>
    <w:rsid w:val="005B57C3"/>
    <w:rsid w:val="005C3743"/>
    <w:rsid w:val="005C573F"/>
    <w:rsid w:val="005C701D"/>
    <w:rsid w:val="005E0F7C"/>
    <w:rsid w:val="005E1B41"/>
    <w:rsid w:val="005E2A1B"/>
    <w:rsid w:val="005F335F"/>
    <w:rsid w:val="005F7714"/>
    <w:rsid w:val="00603C3E"/>
    <w:rsid w:val="00623B80"/>
    <w:rsid w:val="0063074A"/>
    <w:rsid w:val="00642B31"/>
    <w:rsid w:val="00650FA5"/>
    <w:rsid w:val="00675659"/>
    <w:rsid w:val="00681107"/>
    <w:rsid w:val="00695E4D"/>
    <w:rsid w:val="006A7E7E"/>
    <w:rsid w:val="006B4430"/>
    <w:rsid w:val="006C2030"/>
    <w:rsid w:val="006D140B"/>
    <w:rsid w:val="006D526C"/>
    <w:rsid w:val="006E294F"/>
    <w:rsid w:val="006E385A"/>
    <w:rsid w:val="006F215C"/>
    <w:rsid w:val="006F39B7"/>
    <w:rsid w:val="006F578D"/>
    <w:rsid w:val="00705297"/>
    <w:rsid w:val="007274B9"/>
    <w:rsid w:val="00730119"/>
    <w:rsid w:val="007451C9"/>
    <w:rsid w:val="00763243"/>
    <w:rsid w:val="0077081B"/>
    <w:rsid w:val="00784918"/>
    <w:rsid w:val="0079567B"/>
    <w:rsid w:val="007A518C"/>
    <w:rsid w:val="007A5AB7"/>
    <w:rsid w:val="007B0454"/>
    <w:rsid w:val="007C4B35"/>
    <w:rsid w:val="007D111E"/>
    <w:rsid w:val="007D4BB5"/>
    <w:rsid w:val="007E754D"/>
    <w:rsid w:val="007F021B"/>
    <w:rsid w:val="007F7529"/>
    <w:rsid w:val="00823F9C"/>
    <w:rsid w:val="00825213"/>
    <w:rsid w:val="0082680D"/>
    <w:rsid w:val="008419D6"/>
    <w:rsid w:val="00846787"/>
    <w:rsid w:val="00854CFF"/>
    <w:rsid w:val="0085588F"/>
    <w:rsid w:val="00863FEE"/>
    <w:rsid w:val="008758BD"/>
    <w:rsid w:val="00875E59"/>
    <w:rsid w:val="00875F91"/>
    <w:rsid w:val="00893F5A"/>
    <w:rsid w:val="008A693B"/>
    <w:rsid w:val="008B424F"/>
    <w:rsid w:val="008B6ECC"/>
    <w:rsid w:val="008D1C0A"/>
    <w:rsid w:val="008D4332"/>
    <w:rsid w:val="008E1824"/>
    <w:rsid w:val="009014D6"/>
    <w:rsid w:val="00920372"/>
    <w:rsid w:val="00922E85"/>
    <w:rsid w:val="00923F2F"/>
    <w:rsid w:val="009276FA"/>
    <w:rsid w:val="00937248"/>
    <w:rsid w:val="00940DB4"/>
    <w:rsid w:val="0095177D"/>
    <w:rsid w:val="00953E02"/>
    <w:rsid w:val="00955734"/>
    <w:rsid w:val="0095745B"/>
    <w:rsid w:val="0097014D"/>
    <w:rsid w:val="00971747"/>
    <w:rsid w:val="00992CEE"/>
    <w:rsid w:val="009A4E67"/>
    <w:rsid w:val="009B1363"/>
    <w:rsid w:val="009B39B0"/>
    <w:rsid w:val="009E18DF"/>
    <w:rsid w:val="009F0ED5"/>
    <w:rsid w:val="00A54774"/>
    <w:rsid w:val="00A6142A"/>
    <w:rsid w:val="00A9450D"/>
    <w:rsid w:val="00AB7EFE"/>
    <w:rsid w:val="00AD7ED6"/>
    <w:rsid w:val="00AE1F41"/>
    <w:rsid w:val="00AF644E"/>
    <w:rsid w:val="00B13AC1"/>
    <w:rsid w:val="00B372AD"/>
    <w:rsid w:val="00B54800"/>
    <w:rsid w:val="00B63874"/>
    <w:rsid w:val="00B75789"/>
    <w:rsid w:val="00B92318"/>
    <w:rsid w:val="00B95895"/>
    <w:rsid w:val="00BA5B9C"/>
    <w:rsid w:val="00BC62F2"/>
    <w:rsid w:val="00BD6BEF"/>
    <w:rsid w:val="00BE1CFB"/>
    <w:rsid w:val="00C06F19"/>
    <w:rsid w:val="00C108DA"/>
    <w:rsid w:val="00C60009"/>
    <w:rsid w:val="00C7433F"/>
    <w:rsid w:val="00C83E2C"/>
    <w:rsid w:val="00C90E0E"/>
    <w:rsid w:val="00CA16B1"/>
    <w:rsid w:val="00CD032F"/>
    <w:rsid w:val="00CF07E7"/>
    <w:rsid w:val="00CF5E51"/>
    <w:rsid w:val="00D0598E"/>
    <w:rsid w:val="00D20B5D"/>
    <w:rsid w:val="00D43496"/>
    <w:rsid w:val="00D47CA6"/>
    <w:rsid w:val="00D53F51"/>
    <w:rsid w:val="00D65607"/>
    <w:rsid w:val="00D84136"/>
    <w:rsid w:val="00D900F2"/>
    <w:rsid w:val="00D91890"/>
    <w:rsid w:val="00DA5A44"/>
    <w:rsid w:val="00DC2E51"/>
    <w:rsid w:val="00DF352C"/>
    <w:rsid w:val="00E054CD"/>
    <w:rsid w:val="00E056A4"/>
    <w:rsid w:val="00E10872"/>
    <w:rsid w:val="00E34792"/>
    <w:rsid w:val="00E55895"/>
    <w:rsid w:val="00E55D9E"/>
    <w:rsid w:val="00E64FA2"/>
    <w:rsid w:val="00E76658"/>
    <w:rsid w:val="00E81111"/>
    <w:rsid w:val="00E90DAD"/>
    <w:rsid w:val="00E92214"/>
    <w:rsid w:val="00EA130A"/>
    <w:rsid w:val="00EA65B6"/>
    <w:rsid w:val="00EB24CA"/>
    <w:rsid w:val="00EF155D"/>
    <w:rsid w:val="00F36043"/>
    <w:rsid w:val="00F50686"/>
    <w:rsid w:val="00F60812"/>
    <w:rsid w:val="00F71382"/>
    <w:rsid w:val="00F7683E"/>
    <w:rsid w:val="00F940AF"/>
    <w:rsid w:val="00F95C5B"/>
    <w:rsid w:val="00FE4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74B9"/>
  </w:style>
  <w:style w:type="paragraph" w:styleId="Heading1">
    <w:name w:val="heading 1"/>
    <w:basedOn w:val="Normal"/>
    <w:next w:val="Normal"/>
    <w:link w:val="Heading1Char"/>
    <w:uiPriority w:val="9"/>
    <w:qFormat/>
    <w:rsid w:val="007274B9"/>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7274B9"/>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274B9"/>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274B9"/>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7274B9"/>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7274B9"/>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274B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274B9"/>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274B9"/>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74B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274B9"/>
    <w:pPr>
      <w:spacing w:after="600"/>
    </w:pPr>
    <w:rPr>
      <w:rFonts w:asciiTheme="majorHAnsi" w:eastAsiaTheme="majorEastAsia" w:hAnsiTheme="majorHAnsi" w:cstheme="majorBidi"/>
      <w:i/>
      <w:iCs/>
      <w:spacing w:val="13"/>
      <w:sz w:val="24"/>
      <w:szCs w:val="24"/>
    </w:rPr>
  </w:style>
  <w:style w:type="paragraph" w:styleId="Caption">
    <w:name w:val="caption"/>
    <w:basedOn w:val="Normal"/>
    <w:next w:val="Normal"/>
    <w:uiPriority w:val="35"/>
    <w:unhideWhenUsed/>
    <w:rsid w:val="005B4738"/>
    <w:rPr>
      <w:b/>
      <w:bCs/>
      <w:color w:val="4F81BD" w:themeColor="accent1"/>
      <w:sz w:val="18"/>
      <w:szCs w:val="18"/>
    </w:rPr>
  </w:style>
  <w:style w:type="paragraph" w:styleId="BalloonText">
    <w:name w:val="Balloon Text"/>
    <w:basedOn w:val="Normal"/>
    <w:link w:val="BalloonTextChar"/>
    <w:uiPriority w:val="99"/>
    <w:semiHidden/>
    <w:unhideWhenUsed/>
    <w:rsid w:val="005B4738"/>
    <w:rPr>
      <w:rFonts w:ascii="Tahoma" w:hAnsi="Tahoma" w:cs="Tahoma"/>
      <w:sz w:val="16"/>
      <w:szCs w:val="16"/>
    </w:rPr>
  </w:style>
  <w:style w:type="character" w:customStyle="1" w:styleId="BalloonTextChar">
    <w:name w:val="Balloon Text Char"/>
    <w:basedOn w:val="DefaultParagraphFont"/>
    <w:link w:val="BalloonText"/>
    <w:uiPriority w:val="99"/>
    <w:semiHidden/>
    <w:rsid w:val="005B4738"/>
    <w:rPr>
      <w:rFonts w:ascii="Tahoma" w:eastAsia="Times New Roman" w:hAnsi="Tahoma" w:cs="Tahoma"/>
      <w:color w:val="000000"/>
      <w:sz w:val="16"/>
      <w:szCs w:val="16"/>
    </w:rPr>
  </w:style>
  <w:style w:type="paragraph" w:styleId="FootnoteText">
    <w:name w:val="footnote text"/>
    <w:basedOn w:val="Normal"/>
    <w:link w:val="FootnoteTextChar"/>
    <w:uiPriority w:val="99"/>
    <w:semiHidden/>
    <w:unhideWhenUsed/>
    <w:rsid w:val="005B4738"/>
    <w:rPr>
      <w:sz w:val="20"/>
      <w:szCs w:val="20"/>
    </w:rPr>
  </w:style>
  <w:style w:type="character" w:customStyle="1" w:styleId="FootnoteTextChar">
    <w:name w:val="Footnote Text Char"/>
    <w:basedOn w:val="DefaultParagraphFont"/>
    <w:link w:val="FootnoteText"/>
    <w:uiPriority w:val="99"/>
    <w:semiHidden/>
    <w:rsid w:val="005B4738"/>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5B4738"/>
    <w:rPr>
      <w:vertAlign w:val="superscript"/>
    </w:rPr>
  </w:style>
  <w:style w:type="paragraph" w:styleId="TableofFigures">
    <w:name w:val="table of figures"/>
    <w:basedOn w:val="Normal"/>
    <w:next w:val="Normal"/>
    <w:uiPriority w:val="99"/>
    <w:unhideWhenUsed/>
    <w:rsid w:val="00C108DA"/>
  </w:style>
  <w:style w:type="character" w:styleId="Hyperlink">
    <w:name w:val="Hyperlink"/>
    <w:basedOn w:val="DefaultParagraphFont"/>
    <w:uiPriority w:val="99"/>
    <w:unhideWhenUsed/>
    <w:rsid w:val="00C108DA"/>
    <w:rPr>
      <w:color w:val="0000FF" w:themeColor="hyperlink"/>
      <w:u w:val="single"/>
    </w:rPr>
  </w:style>
  <w:style w:type="paragraph" w:styleId="TOCHeading">
    <w:name w:val="TOC Heading"/>
    <w:basedOn w:val="Heading1"/>
    <w:next w:val="Normal"/>
    <w:uiPriority w:val="39"/>
    <w:semiHidden/>
    <w:unhideWhenUsed/>
    <w:qFormat/>
    <w:rsid w:val="007274B9"/>
    <w:pPr>
      <w:outlineLvl w:val="9"/>
    </w:pPr>
    <w:rPr>
      <w:lang w:bidi="en-US"/>
    </w:rPr>
  </w:style>
  <w:style w:type="paragraph" w:styleId="TOC1">
    <w:name w:val="toc 1"/>
    <w:basedOn w:val="Normal"/>
    <w:next w:val="Normal"/>
    <w:autoRedefine/>
    <w:uiPriority w:val="39"/>
    <w:unhideWhenUsed/>
    <w:rsid w:val="00C108DA"/>
    <w:pPr>
      <w:spacing w:after="100"/>
    </w:pPr>
  </w:style>
  <w:style w:type="paragraph" w:styleId="TOC2">
    <w:name w:val="toc 2"/>
    <w:basedOn w:val="Normal"/>
    <w:next w:val="Normal"/>
    <w:autoRedefine/>
    <w:uiPriority w:val="39"/>
    <w:unhideWhenUsed/>
    <w:rsid w:val="00C108DA"/>
    <w:pPr>
      <w:spacing w:after="100"/>
      <w:ind w:left="240"/>
    </w:pPr>
  </w:style>
  <w:style w:type="paragraph" w:styleId="TOC3">
    <w:name w:val="toc 3"/>
    <w:basedOn w:val="Normal"/>
    <w:next w:val="Normal"/>
    <w:autoRedefine/>
    <w:uiPriority w:val="39"/>
    <w:unhideWhenUsed/>
    <w:rsid w:val="003403FF"/>
    <w:pPr>
      <w:spacing w:after="100"/>
      <w:ind w:left="440"/>
    </w:pPr>
    <w:rPr>
      <w:lang w:eastAsia="ja-JP"/>
    </w:rPr>
  </w:style>
  <w:style w:type="character" w:customStyle="1" w:styleId="apple-converted-space">
    <w:name w:val="apple-converted-space"/>
    <w:basedOn w:val="DefaultParagraphFont"/>
    <w:rsid w:val="007C4B35"/>
  </w:style>
  <w:style w:type="paragraph" w:styleId="NormalWeb">
    <w:name w:val="Normal (Web)"/>
    <w:basedOn w:val="Normal"/>
    <w:uiPriority w:val="99"/>
    <w:unhideWhenUsed/>
    <w:rsid w:val="0056406A"/>
    <w:pPr>
      <w:spacing w:before="100" w:beforeAutospacing="1" w:after="100" w:afterAutospacing="1"/>
    </w:pPr>
    <w:rPr>
      <w:szCs w:val="24"/>
    </w:rPr>
  </w:style>
  <w:style w:type="character" w:customStyle="1" w:styleId="apple-tab-span">
    <w:name w:val="apple-tab-span"/>
    <w:basedOn w:val="DefaultParagraphFont"/>
    <w:rsid w:val="0056406A"/>
  </w:style>
  <w:style w:type="character" w:customStyle="1" w:styleId="Heading1Char">
    <w:name w:val="Heading 1 Char"/>
    <w:basedOn w:val="DefaultParagraphFont"/>
    <w:link w:val="Heading1"/>
    <w:uiPriority w:val="9"/>
    <w:rsid w:val="007274B9"/>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7274B9"/>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274B9"/>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274B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7274B9"/>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7274B9"/>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274B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274B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274B9"/>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7274B9"/>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7274B9"/>
    <w:rPr>
      <w:rFonts w:asciiTheme="majorHAnsi" w:eastAsiaTheme="majorEastAsia" w:hAnsiTheme="majorHAnsi" w:cstheme="majorBidi"/>
      <w:i/>
      <w:iCs/>
      <w:spacing w:val="13"/>
      <w:sz w:val="24"/>
      <w:szCs w:val="24"/>
    </w:rPr>
  </w:style>
  <w:style w:type="character" w:styleId="Strong">
    <w:name w:val="Strong"/>
    <w:uiPriority w:val="22"/>
    <w:qFormat/>
    <w:rsid w:val="007274B9"/>
    <w:rPr>
      <w:b/>
      <w:bCs/>
    </w:rPr>
  </w:style>
  <w:style w:type="character" w:styleId="Emphasis">
    <w:name w:val="Emphasis"/>
    <w:uiPriority w:val="20"/>
    <w:qFormat/>
    <w:rsid w:val="007274B9"/>
    <w:rPr>
      <w:b/>
      <w:bCs/>
      <w:i/>
      <w:iCs/>
      <w:spacing w:val="10"/>
      <w:bdr w:val="none" w:sz="0" w:space="0" w:color="auto"/>
      <w:shd w:val="clear" w:color="auto" w:fill="auto"/>
    </w:rPr>
  </w:style>
  <w:style w:type="paragraph" w:styleId="NoSpacing">
    <w:name w:val="No Spacing"/>
    <w:basedOn w:val="Normal"/>
    <w:uiPriority w:val="1"/>
    <w:qFormat/>
    <w:rsid w:val="007274B9"/>
    <w:pPr>
      <w:spacing w:after="0" w:line="240" w:lineRule="auto"/>
    </w:pPr>
  </w:style>
  <w:style w:type="paragraph" w:styleId="ListParagraph">
    <w:name w:val="List Paragraph"/>
    <w:basedOn w:val="Normal"/>
    <w:uiPriority w:val="34"/>
    <w:qFormat/>
    <w:rsid w:val="007274B9"/>
    <w:pPr>
      <w:ind w:left="720"/>
      <w:contextualSpacing/>
    </w:pPr>
  </w:style>
  <w:style w:type="paragraph" w:styleId="Quote">
    <w:name w:val="Quote"/>
    <w:basedOn w:val="Normal"/>
    <w:next w:val="Normal"/>
    <w:link w:val="QuoteChar"/>
    <w:uiPriority w:val="29"/>
    <w:qFormat/>
    <w:rsid w:val="007274B9"/>
    <w:pPr>
      <w:spacing w:before="200" w:after="0"/>
      <w:ind w:left="360" w:right="360"/>
    </w:pPr>
    <w:rPr>
      <w:i/>
      <w:iCs/>
    </w:rPr>
  </w:style>
  <w:style w:type="character" w:customStyle="1" w:styleId="QuoteChar">
    <w:name w:val="Quote Char"/>
    <w:basedOn w:val="DefaultParagraphFont"/>
    <w:link w:val="Quote"/>
    <w:uiPriority w:val="29"/>
    <w:rsid w:val="007274B9"/>
    <w:rPr>
      <w:i/>
      <w:iCs/>
    </w:rPr>
  </w:style>
  <w:style w:type="paragraph" w:styleId="IntenseQuote">
    <w:name w:val="Intense Quote"/>
    <w:basedOn w:val="Normal"/>
    <w:next w:val="Normal"/>
    <w:link w:val="IntenseQuoteChar"/>
    <w:uiPriority w:val="30"/>
    <w:qFormat/>
    <w:rsid w:val="007274B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274B9"/>
    <w:rPr>
      <w:b/>
      <w:bCs/>
      <w:i/>
      <w:iCs/>
    </w:rPr>
  </w:style>
  <w:style w:type="character" w:styleId="SubtleEmphasis">
    <w:name w:val="Subtle Emphasis"/>
    <w:uiPriority w:val="19"/>
    <w:qFormat/>
    <w:rsid w:val="007274B9"/>
    <w:rPr>
      <w:i/>
      <w:iCs/>
    </w:rPr>
  </w:style>
  <w:style w:type="character" w:styleId="IntenseEmphasis">
    <w:name w:val="Intense Emphasis"/>
    <w:uiPriority w:val="21"/>
    <w:qFormat/>
    <w:rsid w:val="007274B9"/>
    <w:rPr>
      <w:b/>
      <w:bCs/>
    </w:rPr>
  </w:style>
  <w:style w:type="character" w:styleId="SubtleReference">
    <w:name w:val="Subtle Reference"/>
    <w:uiPriority w:val="31"/>
    <w:qFormat/>
    <w:rsid w:val="007274B9"/>
    <w:rPr>
      <w:smallCaps/>
    </w:rPr>
  </w:style>
  <w:style w:type="character" w:styleId="IntenseReference">
    <w:name w:val="Intense Reference"/>
    <w:uiPriority w:val="32"/>
    <w:qFormat/>
    <w:rsid w:val="007274B9"/>
    <w:rPr>
      <w:smallCaps/>
      <w:spacing w:val="5"/>
      <w:u w:val="single"/>
    </w:rPr>
  </w:style>
  <w:style w:type="character" w:styleId="BookTitle">
    <w:name w:val="Book Title"/>
    <w:uiPriority w:val="33"/>
    <w:qFormat/>
    <w:rsid w:val="007274B9"/>
    <w:rPr>
      <w:i/>
      <w:iCs/>
      <w:smallCaps/>
      <w:spacing w:val="5"/>
    </w:rPr>
  </w:style>
  <w:style w:type="character" w:styleId="CommentReference">
    <w:name w:val="annotation reference"/>
    <w:basedOn w:val="DefaultParagraphFont"/>
    <w:uiPriority w:val="99"/>
    <w:semiHidden/>
    <w:unhideWhenUsed/>
    <w:rsid w:val="00EA65B6"/>
    <w:rPr>
      <w:sz w:val="16"/>
      <w:szCs w:val="16"/>
    </w:rPr>
  </w:style>
  <w:style w:type="paragraph" w:styleId="CommentText">
    <w:name w:val="annotation text"/>
    <w:basedOn w:val="Normal"/>
    <w:link w:val="CommentTextChar"/>
    <w:uiPriority w:val="99"/>
    <w:semiHidden/>
    <w:unhideWhenUsed/>
    <w:rsid w:val="00EA65B6"/>
    <w:pPr>
      <w:spacing w:line="240" w:lineRule="auto"/>
    </w:pPr>
    <w:rPr>
      <w:sz w:val="20"/>
      <w:szCs w:val="20"/>
    </w:rPr>
  </w:style>
  <w:style w:type="character" w:customStyle="1" w:styleId="CommentTextChar">
    <w:name w:val="Comment Text Char"/>
    <w:basedOn w:val="DefaultParagraphFont"/>
    <w:link w:val="CommentText"/>
    <w:uiPriority w:val="99"/>
    <w:semiHidden/>
    <w:rsid w:val="00EA65B6"/>
    <w:rPr>
      <w:sz w:val="20"/>
      <w:szCs w:val="20"/>
    </w:rPr>
  </w:style>
  <w:style w:type="paragraph" w:styleId="CommentSubject">
    <w:name w:val="annotation subject"/>
    <w:basedOn w:val="CommentText"/>
    <w:next w:val="CommentText"/>
    <w:link w:val="CommentSubjectChar"/>
    <w:uiPriority w:val="99"/>
    <w:semiHidden/>
    <w:unhideWhenUsed/>
    <w:rsid w:val="00EA65B6"/>
    <w:rPr>
      <w:b/>
      <w:bCs/>
    </w:rPr>
  </w:style>
  <w:style w:type="character" w:customStyle="1" w:styleId="CommentSubjectChar">
    <w:name w:val="Comment Subject Char"/>
    <w:basedOn w:val="CommentTextChar"/>
    <w:link w:val="CommentSubject"/>
    <w:uiPriority w:val="99"/>
    <w:semiHidden/>
    <w:rsid w:val="00EA65B6"/>
    <w:rPr>
      <w:b/>
      <w:bCs/>
      <w:sz w:val="20"/>
      <w:szCs w:val="20"/>
    </w:rPr>
  </w:style>
  <w:style w:type="paragraph" w:styleId="Header">
    <w:name w:val="header"/>
    <w:basedOn w:val="Normal"/>
    <w:link w:val="HeaderChar"/>
    <w:uiPriority w:val="99"/>
    <w:unhideWhenUsed/>
    <w:rsid w:val="00D53F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F51"/>
  </w:style>
  <w:style w:type="paragraph" w:styleId="Footer">
    <w:name w:val="footer"/>
    <w:basedOn w:val="Normal"/>
    <w:link w:val="FooterChar"/>
    <w:uiPriority w:val="99"/>
    <w:unhideWhenUsed/>
    <w:rsid w:val="00D53F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F51"/>
  </w:style>
  <w:style w:type="table" w:styleId="MediumList2">
    <w:name w:val="Medium List 2"/>
    <w:basedOn w:val="TableNormal"/>
    <w:uiPriority w:val="66"/>
    <w:rsid w:val="00992C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992CE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olorfulShading-Accent1">
    <w:name w:val="Colorful Shading Accent 1"/>
    <w:basedOn w:val="TableNormal"/>
    <w:uiPriority w:val="71"/>
    <w:rsid w:val="00992CE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Grid-Accent2">
    <w:name w:val="Colorful Grid Accent 2"/>
    <w:basedOn w:val="TableNormal"/>
    <w:uiPriority w:val="73"/>
    <w:rsid w:val="00992CE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3-Accent2">
    <w:name w:val="Medium Grid 3 Accent 2"/>
    <w:basedOn w:val="TableNormal"/>
    <w:uiPriority w:val="69"/>
    <w:rsid w:val="00992CE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74B9"/>
  </w:style>
  <w:style w:type="paragraph" w:styleId="Heading1">
    <w:name w:val="heading 1"/>
    <w:basedOn w:val="Normal"/>
    <w:next w:val="Normal"/>
    <w:link w:val="Heading1Char"/>
    <w:uiPriority w:val="9"/>
    <w:qFormat/>
    <w:rsid w:val="007274B9"/>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7274B9"/>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274B9"/>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274B9"/>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7274B9"/>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unhideWhenUsed/>
    <w:qFormat/>
    <w:rsid w:val="007274B9"/>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274B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274B9"/>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274B9"/>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74B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274B9"/>
    <w:pPr>
      <w:spacing w:after="600"/>
    </w:pPr>
    <w:rPr>
      <w:rFonts w:asciiTheme="majorHAnsi" w:eastAsiaTheme="majorEastAsia" w:hAnsiTheme="majorHAnsi" w:cstheme="majorBidi"/>
      <w:i/>
      <w:iCs/>
      <w:spacing w:val="13"/>
      <w:sz w:val="24"/>
      <w:szCs w:val="24"/>
    </w:rPr>
  </w:style>
  <w:style w:type="paragraph" w:styleId="Caption">
    <w:name w:val="caption"/>
    <w:basedOn w:val="Normal"/>
    <w:next w:val="Normal"/>
    <w:uiPriority w:val="35"/>
    <w:unhideWhenUsed/>
    <w:rsid w:val="005B4738"/>
    <w:rPr>
      <w:b/>
      <w:bCs/>
      <w:color w:val="4F81BD" w:themeColor="accent1"/>
      <w:sz w:val="18"/>
      <w:szCs w:val="18"/>
    </w:rPr>
  </w:style>
  <w:style w:type="paragraph" w:styleId="BalloonText">
    <w:name w:val="Balloon Text"/>
    <w:basedOn w:val="Normal"/>
    <w:link w:val="BalloonTextChar"/>
    <w:uiPriority w:val="99"/>
    <w:semiHidden/>
    <w:unhideWhenUsed/>
    <w:rsid w:val="005B4738"/>
    <w:rPr>
      <w:rFonts w:ascii="Tahoma" w:hAnsi="Tahoma" w:cs="Tahoma"/>
      <w:sz w:val="16"/>
      <w:szCs w:val="16"/>
    </w:rPr>
  </w:style>
  <w:style w:type="character" w:customStyle="1" w:styleId="BalloonTextChar">
    <w:name w:val="Balloon Text Char"/>
    <w:basedOn w:val="DefaultParagraphFont"/>
    <w:link w:val="BalloonText"/>
    <w:uiPriority w:val="99"/>
    <w:semiHidden/>
    <w:rsid w:val="005B4738"/>
    <w:rPr>
      <w:rFonts w:ascii="Tahoma" w:eastAsia="Times New Roman" w:hAnsi="Tahoma" w:cs="Tahoma"/>
      <w:color w:val="000000"/>
      <w:sz w:val="16"/>
      <w:szCs w:val="16"/>
    </w:rPr>
  </w:style>
  <w:style w:type="paragraph" w:styleId="FootnoteText">
    <w:name w:val="footnote text"/>
    <w:basedOn w:val="Normal"/>
    <w:link w:val="FootnoteTextChar"/>
    <w:uiPriority w:val="99"/>
    <w:semiHidden/>
    <w:unhideWhenUsed/>
    <w:rsid w:val="005B4738"/>
    <w:rPr>
      <w:sz w:val="20"/>
      <w:szCs w:val="20"/>
    </w:rPr>
  </w:style>
  <w:style w:type="character" w:customStyle="1" w:styleId="FootnoteTextChar">
    <w:name w:val="Footnote Text Char"/>
    <w:basedOn w:val="DefaultParagraphFont"/>
    <w:link w:val="FootnoteText"/>
    <w:uiPriority w:val="99"/>
    <w:semiHidden/>
    <w:rsid w:val="005B4738"/>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5B4738"/>
    <w:rPr>
      <w:vertAlign w:val="superscript"/>
    </w:rPr>
  </w:style>
  <w:style w:type="paragraph" w:styleId="TableofFigures">
    <w:name w:val="table of figures"/>
    <w:basedOn w:val="Normal"/>
    <w:next w:val="Normal"/>
    <w:uiPriority w:val="99"/>
    <w:unhideWhenUsed/>
    <w:rsid w:val="00C108DA"/>
  </w:style>
  <w:style w:type="character" w:styleId="Hyperlink">
    <w:name w:val="Hyperlink"/>
    <w:basedOn w:val="DefaultParagraphFont"/>
    <w:uiPriority w:val="99"/>
    <w:unhideWhenUsed/>
    <w:rsid w:val="00C108DA"/>
    <w:rPr>
      <w:color w:val="0000FF" w:themeColor="hyperlink"/>
      <w:u w:val="single"/>
    </w:rPr>
  </w:style>
  <w:style w:type="paragraph" w:styleId="TOCHeading">
    <w:name w:val="TOC Heading"/>
    <w:basedOn w:val="Heading1"/>
    <w:next w:val="Normal"/>
    <w:uiPriority w:val="39"/>
    <w:semiHidden/>
    <w:unhideWhenUsed/>
    <w:qFormat/>
    <w:rsid w:val="007274B9"/>
    <w:pPr>
      <w:outlineLvl w:val="9"/>
    </w:pPr>
    <w:rPr>
      <w:lang w:bidi="en-US"/>
    </w:rPr>
  </w:style>
  <w:style w:type="paragraph" w:styleId="TOC1">
    <w:name w:val="toc 1"/>
    <w:basedOn w:val="Normal"/>
    <w:next w:val="Normal"/>
    <w:autoRedefine/>
    <w:uiPriority w:val="39"/>
    <w:unhideWhenUsed/>
    <w:rsid w:val="00C108DA"/>
    <w:pPr>
      <w:spacing w:after="100"/>
    </w:pPr>
  </w:style>
  <w:style w:type="paragraph" w:styleId="TOC2">
    <w:name w:val="toc 2"/>
    <w:basedOn w:val="Normal"/>
    <w:next w:val="Normal"/>
    <w:autoRedefine/>
    <w:uiPriority w:val="39"/>
    <w:unhideWhenUsed/>
    <w:rsid w:val="00C108DA"/>
    <w:pPr>
      <w:spacing w:after="100"/>
      <w:ind w:left="240"/>
    </w:pPr>
  </w:style>
  <w:style w:type="paragraph" w:styleId="TOC3">
    <w:name w:val="toc 3"/>
    <w:basedOn w:val="Normal"/>
    <w:next w:val="Normal"/>
    <w:autoRedefine/>
    <w:uiPriority w:val="39"/>
    <w:unhideWhenUsed/>
    <w:rsid w:val="003403FF"/>
    <w:pPr>
      <w:spacing w:after="100"/>
      <w:ind w:left="440"/>
    </w:pPr>
    <w:rPr>
      <w:lang w:eastAsia="ja-JP"/>
    </w:rPr>
  </w:style>
  <w:style w:type="character" w:customStyle="1" w:styleId="apple-converted-space">
    <w:name w:val="apple-converted-space"/>
    <w:basedOn w:val="DefaultParagraphFont"/>
    <w:rsid w:val="007C4B35"/>
  </w:style>
  <w:style w:type="paragraph" w:styleId="NormalWeb">
    <w:name w:val="Normal (Web)"/>
    <w:basedOn w:val="Normal"/>
    <w:uiPriority w:val="99"/>
    <w:unhideWhenUsed/>
    <w:rsid w:val="0056406A"/>
    <w:pPr>
      <w:spacing w:before="100" w:beforeAutospacing="1" w:after="100" w:afterAutospacing="1"/>
    </w:pPr>
    <w:rPr>
      <w:szCs w:val="24"/>
    </w:rPr>
  </w:style>
  <w:style w:type="character" w:customStyle="1" w:styleId="apple-tab-span">
    <w:name w:val="apple-tab-span"/>
    <w:basedOn w:val="DefaultParagraphFont"/>
    <w:rsid w:val="0056406A"/>
  </w:style>
  <w:style w:type="character" w:customStyle="1" w:styleId="Heading1Char">
    <w:name w:val="Heading 1 Char"/>
    <w:basedOn w:val="DefaultParagraphFont"/>
    <w:link w:val="Heading1"/>
    <w:uiPriority w:val="9"/>
    <w:rsid w:val="007274B9"/>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7274B9"/>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274B9"/>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274B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7274B9"/>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rsid w:val="007274B9"/>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274B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274B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274B9"/>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7274B9"/>
    <w:rPr>
      <w:rFonts w:asciiTheme="majorHAnsi" w:eastAsiaTheme="majorEastAsia" w:hAnsiTheme="majorHAnsi" w:cstheme="majorBidi"/>
      <w:spacing w:val="5"/>
      <w:sz w:val="52"/>
      <w:szCs w:val="52"/>
    </w:rPr>
  </w:style>
  <w:style w:type="character" w:customStyle="1" w:styleId="SubtitleChar">
    <w:name w:val="Subtitle Char"/>
    <w:basedOn w:val="DefaultParagraphFont"/>
    <w:link w:val="Subtitle"/>
    <w:uiPriority w:val="11"/>
    <w:rsid w:val="007274B9"/>
    <w:rPr>
      <w:rFonts w:asciiTheme="majorHAnsi" w:eastAsiaTheme="majorEastAsia" w:hAnsiTheme="majorHAnsi" w:cstheme="majorBidi"/>
      <w:i/>
      <w:iCs/>
      <w:spacing w:val="13"/>
      <w:sz w:val="24"/>
      <w:szCs w:val="24"/>
    </w:rPr>
  </w:style>
  <w:style w:type="character" w:styleId="Strong">
    <w:name w:val="Strong"/>
    <w:uiPriority w:val="22"/>
    <w:qFormat/>
    <w:rsid w:val="007274B9"/>
    <w:rPr>
      <w:b/>
      <w:bCs/>
    </w:rPr>
  </w:style>
  <w:style w:type="character" w:styleId="Emphasis">
    <w:name w:val="Emphasis"/>
    <w:uiPriority w:val="20"/>
    <w:qFormat/>
    <w:rsid w:val="007274B9"/>
    <w:rPr>
      <w:b/>
      <w:bCs/>
      <w:i/>
      <w:iCs/>
      <w:spacing w:val="10"/>
      <w:bdr w:val="none" w:sz="0" w:space="0" w:color="auto"/>
      <w:shd w:val="clear" w:color="auto" w:fill="auto"/>
    </w:rPr>
  </w:style>
  <w:style w:type="paragraph" w:styleId="NoSpacing">
    <w:name w:val="No Spacing"/>
    <w:basedOn w:val="Normal"/>
    <w:uiPriority w:val="1"/>
    <w:qFormat/>
    <w:rsid w:val="007274B9"/>
    <w:pPr>
      <w:spacing w:after="0" w:line="240" w:lineRule="auto"/>
    </w:pPr>
  </w:style>
  <w:style w:type="paragraph" w:styleId="ListParagraph">
    <w:name w:val="List Paragraph"/>
    <w:basedOn w:val="Normal"/>
    <w:uiPriority w:val="34"/>
    <w:qFormat/>
    <w:rsid w:val="007274B9"/>
    <w:pPr>
      <w:ind w:left="720"/>
      <w:contextualSpacing/>
    </w:pPr>
  </w:style>
  <w:style w:type="paragraph" w:styleId="Quote">
    <w:name w:val="Quote"/>
    <w:basedOn w:val="Normal"/>
    <w:next w:val="Normal"/>
    <w:link w:val="QuoteChar"/>
    <w:uiPriority w:val="29"/>
    <w:qFormat/>
    <w:rsid w:val="007274B9"/>
    <w:pPr>
      <w:spacing w:before="200" w:after="0"/>
      <w:ind w:left="360" w:right="360"/>
    </w:pPr>
    <w:rPr>
      <w:i/>
      <w:iCs/>
    </w:rPr>
  </w:style>
  <w:style w:type="character" w:customStyle="1" w:styleId="QuoteChar">
    <w:name w:val="Quote Char"/>
    <w:basedOn w:val="DefaultParagraphFont"/>
    <w:link w:val="Quote"/>
    <w:uiPriority w:val="29"/>
    <w:rsid w:val="007274B9"/>
    <w:rPr>
      <w:i/>
      <w:iCs/>
    </w:rPr>
  </w:style>
  <w:style w:type="paragraph" w:styleId="IntenseQuote">
    <w:name w:val="Intense Quote"/>
    <w:basedOn w:val="Normal"/>
    <w:next w:val="Normal"/>
    <w:link w:val="IntenseQuoteChar"/>
    <w:uiPriority w:val="30"/>
    <w:qFormat/>
    <w:rsid w:val="007274B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274B9"/>
    <w:rPr>
      <w:b/>
      <w:bCs/>
      <w:i/>
      <w:iCs/>
    </w:rPr>
  </w:style>
  <w:style w:type="character" w:styleId="SubtleEmphasis">
    <w:name w:val="Subtle Emphasis"/>
    <w:uiPriority w:val="19"/>
    <w:qFormat/>
    <w:rsid w:val="007274B9"/>
    <w:rPr>
      <w:i/>
      <w:iCs/>
    </w:rPr>
  </w:style>
  <w:style w:type="character" w:styleId="IntenseEmphasis">
    <w:name w:val="Intense Emphasis"/>
    <w:uiPriority w:val="21"/>
    <w:qFormat/>
    <w:rsid w:val="007274B9"/>
    <w:rPr>
      <w:b/>
      <w:bCs/>
    </w:rPr>
  </w:style>
  <w:style w:type="character" w:styleId="SubtleReference">
    <w:name w:val="Subtle Reference"/>
    <w:uiPriority w:val="31"/>
    <w:qFormat/>
    <w:rsid w:val="007274B9"/>
    <w:rPr>
      <w:smallCaps/>
    </w:rPr>
  </w:style>
  <w:style w:type="character" w:styleId="IntenseReference">
    <w:name w:val="Intense Reference"/>
    <w:uiPriority w:val="32"/>
    <w:qFormat/>
    <w:rsid w:val="007274B9"/>
    <w:rPr>
      <w:smallCaps/>
      <w:spacing w:val="5"/>
      <w:u w:val="single"/>
    </w:rPr>
  </w:style>
  <w:style w:type="character" w:styleId="BookTitle">
    <w:name w:val="Book Title"/>
    <w:uiPriority w:val="33"/>
    <w:qFormat/>
    <w:rsid w:val="007274B9"/>
    <w:rPr>
      <w:i/>
      <w:iCs/>
      <w:smallCaps/>
      <w:spacing w:val="5"/>
    </w:rPr>
  </w:style>
  <w:style w:type="character" w:styleId="CommentReference">
    <w:name w:val="annotation reference"/>
    <w:basedOn w:val="DefaultParagraphFont"/>
    <w:uiPriority w:val="99"/>
    <w:semiHidden/>
    <w:unhideWhenUsed/>
    <w:rsid w:val="00EA65B6"/>
    <w:rPr>
      <w:sz w:val="16"/>
      <w:szCs w:val="16"/>
    </w:rPr>
  </w:style>
  <w:style w:type="paragraph" w:styleId="CommentText">
    <w:name w:val="annotation text"/>
    <w:basedOn w:val="Normal"/>
    <w:link w:val="CommentTextChar"/>
    <w:uiPriority w:val="99"/>
    <w:semiHidden/>
    <w:unhideWhenUsed/>
    <w:rsid w:val="00EA65B6"/>
    <w:pPr>
      <w:spacing w:line="240" w:lineRule="auto"/>
    </w:pPr>
    <w:rPr>
      <w:sz w:val="20"/>
      <w:szCs w:val="20"/>
    </w:rPr>
  </w:style>
  <w:style w:type="character" w:customStyle="1" w:styleId="CommentTextChar">
    <w:name w:val="Comment Text Char"/>
    <w:basedOn w:val="DefaultParagraphFont"/>
    <w:link w:val="CommentText"/>
    <w:uiPriority w:val="99"/>
    <w:semiHidden/>
    <w:rsid w:val="00EA65B6"/>
    <w:rPr>
      <w:sz w:val="20"/>
      <w:szCs w:val="20"/>
    </w:rPr>
  </w:style>
  <w:style w:type="paragraph" w:styleId="CommentSubject">
    <w:name w:val="annotation subject"/>
    <w:basedOn w:val="CommentText"/>
    <w:next w:val="CommentText"/>
    <w:link w:val="CommentSubjectChar"/>
    <w:uiPriority w:val="99"/>
    <w:semiHidden/>
    <w:unhideWhenUsed/>
    <w:rsid w:val="00EA65B6"/>
    <w:rPr>
      <w:b/>
      <w:bCs/>
    </w:rPr>
  </w:style>
  <w:style w:type="character" w:customStyle="1" w:styleId="CommentSubjectChar">
    <w:name w:val="Comment Subject Char"/>
    <w:basedOn w:val="CommentTextChar"/>
    <w:link w:val="CommentSubject"/>
    <w:uiPriority w:val="99"/>
    <w:semiHidden/>
    <w:rsid w:val="00EA65B6"/>
    <w:rPr>
      <w:b/>
      <w:bCs/>
      <w:sz w:val="20"/>
      <w:szCs w:val="20"/>
    </w:rPr>
  </w:style>
  <w:style w:type="paragraph" w:styleId="Header">
    <w:name w:val="header"/>
    <w:basedOn w:val="Normal"/>
    <w:link w:val="HeaderChar"/>
    <w:uiPriority w:val="99"/>
    <w:unhideWhenUsed/>
    <w:rsid w:val="00D53F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F51"/>
  </w:style>
  <w:style w:type="paragraph" w:styleId="Footer">
    <w:name w:val="footer"/>
    <w:basedOn w:val="Normal"/>
    <w:link w:val="FooterChar"/>
    <w:uiPriority w:val="99"/>
    <w:unhideWhenUsed/>
    <w:rsid w:val="00D53F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F51"/>
  </w:style>
  <w:style w:type="table" w:styleId="MediumList2">
    <w:name w:val="Medium List 2"/>
    <w:basedOn w:val="TableNormal"/>
    <w:uiPriority w:val="66"/>
    <w:rsid w:val="00992CE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992CE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olorfulShading-Accent1">
    <w:name w:val="Colorful Shading Accent 1"/>
    <w:basedOn w:val="TableNormal"/>
    <w:uiPriority w:val="71"/>
    <w:rsid w:val="00992CEE"/>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Grid-Accent2">
    <w:name w:val="Colorful Grid Accent 2"/>
    <w:basedOn w:val="TableNormal"/>
    <w:uiPriority w:val="73"/>
    <w:rsid w:val="00992CEE"/>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3-Accent2">
    <w:name w:val="Medium Grid 3 Accent 2"/>
    <w:basedOn w:val="TableNormal"/>
    <w:uiPriority w:val="69"/>
    <w:rsid w:val="00992CE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805390">
      <w:bodyDiv w:val="1"/>
      <w:marLeft w:val="0"/>
      <w:marRight w:val="0"/>
      <w:marTop w:val="0"/>
      <w:marBottom w:val="0"/>
      <w:divBdr>
        <w:top w:val="none" w:sz="0" w:space="0" w:color="auto"/>
        <w:left w:val="none" w:sz="0" w:space="0" w:color="auto"/>
        <w:bottom w:val="none" w:sz="0" w:space="0" w:color="auto"/>
        <w:right w:val="none" w:sz="0" w:space="0" w:color="auto"/>
      </w:divBdr>
    </w:div>
    <w:div w:id="542521174">
      <w:bodyDiv w:val="1"/>
      <w:marLeft w:val="0"/>
      <w:marRight w:val="0"/>
      <w:marTop w:val="0"/>
      <w:marBottom w:val="0"/>
      <w:divBdr>
        <w:top w:val="none" w:sz="0" w:space="0" w:color="auto"/>
        <w:left w:val="none" w:sz="0" w:space="0" w:color="auto"/>
        <w:bottom w:val="none" w:sz="0" w:space="0" w:color="auto"/>
        <w:right w:val="none" w:sz="0" w:space="0" w:color="auto"/>
      </w:divBdr>
    </w:div>
    <w:div w:id="1045638621">
      <w:bodyDiv w:val="1"/>
      <w:marLeft w:val="0"/>
      <w:marRight w:val="0"/>
      <w:marTop w:val="0"/>
      <w:marBottom w:val="0"/>
      <w:divBdr>
        <w:top w:val="none" w:sz="0" w:space="0" w:color="auto"/>
        <w:left w:val="none" w:sz="0" w:space="0" w:color="auto"/>
        <w:bottom w:val="none" w:sz="0" w:space="0" w:color="auto"/>
        <w:right w:val="none" w:sz="0" w:space="0" w:color="auto"/>
      </w:divBdr>
    </w:div>
    <w:div w:id="1239830350">
      <w:bodyDiv w:val="1"/>
      <w:marLeft w:val="0"/>
      <w:marRight w:val="0"/>
      <w:marTop w:val="0"/>
      <w:marBottom w:val="0"/>
      <w:divBdr>
        <w:top w:val="none" w:sz="0" w:space="0" w:color="auto"/>
        <w:left w:val="none" w:sz="0" w:space="0" w:color="auto"/>
        <w:bottom w:val="none" w:sz="0" w:space="0" w:color="auto"/>
        <w:right w:val="none" w:sz="0" w:space="0" w:color="auto"/>
      </w:divBdr>
    </w:div>
    <w:div w:id="1391076807">
      <w:bodyDiv w:val="1"/>
      <w:marLeft w:val="0"/>
      <w:marRight w:val="0"/>
      <w:marTop w:val="0"/>
      <w:marBottom w:val="0"/>
      <w:divBdr>
        <w:top w:val="none" w:sz="0" w:space="0" w:color="auto"/>
        <w:left w:val="none" w:sz="0" w:space="0" w:color="auto"/>
        <w:bottom w:val="none" w:sz="0" w:space="0" w:color="auto"/>
        <w:right w:val="none" w:sz="0" w:space="0" w:color="auto"/>
      </w:divBdr>
      <w:divsChild>
        <w:div w:id="1386762458">
          <w:marLeft w:val="0"/>
          <w:marRight w:val="0"/>
          <w:marTop w:val="0"/>
          <w:marBottom w:val="0"/>
          <w:divBdr>
            <w:top w:val="none" w:sz="0" w:space="0" w:color="auto"/>
            <w:left w:val="none" w:sz="0" w:space="0" w:color="auto"/>
            <w:bottom w:val="none" w:sz="0" w:space="0" w:color="auto"/>
            <w:right w:val="none" w:sz="0" w:space="0" w:color="auto"/>
          </w:divBdr>
        </w:div>
      </w:divsChild>
    </w:div>
    <w:div w:id="1627587341">
      <w:bodyDiv w:val="1"/>
      <w:marLeft w:val="0"/>
      <w:marRight w:val="0"/>
      <w:marTop w:val="0"/>
      <w:marBottom w:val="0"/>
      <w:divBdr>
        <w:top w:val="none" w:sz="0" w:space="0" w:color="auto"/>
        <w:left w:val="none" w:sz="0" w:space="0" w:color="auto"/>
        <w:bottom w:val="none" w:sz="0" w:space="0" w:color="auto"/>
        <w:right w:val="none" w:sz="0" w:space="0" w:color="auto"/>
      </w:divBdr>
    </w:div>
    <w:div w:id="1714504449">
      <w:bodyDiv w:val="1"/>
      <w:marLeft w:val="0"/>
      <w:marRight w:val="0"/>
      <w:marTop w:val="0"/>
      <w:marBottom w:val="0"/>
      <w:divBdr>
        <w:top w:val="none" w:sz="0" w:space="0" w:color="auto"/>
        <w:left w:val="none" w:sz="0" w:space="0" w:color="auto"/>
        <w:bottom w:val="none" w:sz="0" w:space="0" w:color="auto"/>
        <w:right w:val="none" w:sz="0" w:space="0" w:color="auto"/>
      </w:divBdr>
    </w:div>
    <w:div w:id="1838223286">
      <w:bodyDiv w:val="1"/>
      <w:marLeft w:val="0"/>
      <w:marRight w:val="0"/>
      <w:marTop w:val="0"/>
      <w:marBottom w:val="0"/>
      <w:divBdr>
        <w:top w:val="none" w:sz="0" w:space="0" w:color="auto"/>
        <w:left w:val="none" w:sz="0" w:space="0" w:color="auto"/>
        <w:bottom w:val="none" w:sz="0" w:space="0" w:color="auto"/>
        <w:right w:val="none" w:sz="0" w:space="0" w:color="auto"/>
      </w:divBdr>
    </w:div>
    <w:div w:id="1997680723">
      <w:bodyDiv w:val="1"/>
      <w:marLeft w:val="0"/>
      <w:marRight w:val="0"/>
      <w:marTop w:val="0"/>
      <w:marBottom w:val="0"/>
      <w:divBdr>
        <w:top w:val="none" w:sz="0" w:space="0" w:color="auto"/>
        <w:left w:val="none" w:sz="0" w:space="0" w:color="auto"/>
        <w:bottom w:val="none" w:sz="0" w:space="0" w:color="auto"/>
        <w:right w:val="none" w:sz="0" w:space="0" w:color="auto"/>
      </w:divBdr>
    </w:div>
    <w:div w:id="2066177612">
      <w:bodyDiv w:val="1"/>
      <w:marLeft w:val="0"/>
      <w:marRight w:val="0"/>
      <w:marTop w:val="0"/>
      <w:marBottom w:val="0"/>
      <w:divBdr>
        <w:top w:val="none" w:sz="0" w:space="0" w:color="auto"/>
        <w:left w:val="none" w:sz="0" w:space="0" w:color="auto"/>
        <w:bottom w:val="none" w:sz="0" w:space="0" w:color="auto"/>
        <w:right w:val="none" w:sz="0" w:space="0" w:color="auto"/>
      </w:divBdr>
      <w:divsChild>
        <w:div w:id="1013923617">
          <w:marLeft w:val="0"/>
          <w:marRight w:val="0"/>
          <w:marTop w:val="0"/>
          <w:marBottom w:val="0"/>
          <w:divBdr>
            <w:top w:val="none" w:sz="0" w:space="0" w:color="auto"/>
            <w:left w:val="none" w:sz="0" w:space="0" w:color="auto"/>
            <w:bottom w:val="none" w:sz="0" w:space="0" w:color="auto"/>
            <w:right w:val="none" w:sz="0" w:space="0" w:color="auto"/>
          </w:divBdr>
        </w:div>
      </w:divsChild>
    </w:div>
    <w:div w:id="2079939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mboucher\AppData\Local\Microsoft\Windows\Temporary%20Internet%20Files\Content.IE5\K5U4NROJ\Bells_Proposal_Final.docx" TargetMode="Externa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hyperlink" Target="http://whc.unesco.org/" TargetMode="External"/><Relationship Id="rId21" Type="http://schemas.openxmlformats.org/officeDocument/2006/relationships/image" Target="media/image6.png"/><Relationship Id="rId34" Type="http://schemas.openxmlformats.org/officeDocument/2006/relationships/chart" Target="charts/chart4.xml"/><Relationship Id="rId42" Type="http://schemas.openxmlformats.org/officeDocument/2006/relationships/hyperlink" Target="http://www.churchesofvenice.co.uk/sanmarco.htm" TargetMode="External"/><Relationship Id="rId47" Type="http://schemas.openxmlformats.org/officeDocument/2006/relationships/hyperlink" Target="http://search.proquest.com/docview/212232170?accountid=29120" TargetMode="External"/><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jpeg"/><Relationship Id="rId11" Type="http://schemas.openxmlformats.org/officeDocument/2006/relationships/hyperlink" Target="https://sites.google.com/site/ve12bells/blog" TargetMode="External"/><Relationship Id="rId24" Type="http://schemas.openxmlformats.org/officeDocument/2006/relationships/image" Target="media/image9.jpeg"/><Relationship Id="rId32" Type="http://schemas.openxmlformats.org/officeDocument/2006/relationships/chart" Target="charts/chart2.xml"/><Relationship Id="rId37" Type="http://schemas.openxmlformats.org/officeDocument/2006/relationships/hyperlink" Target="http://search.proquest.com/docview/1019230554?accountid=29120" TargetMode="External"/><Relationship Id="rId40" Type="http://schemas.openxmlformats.org/officeDocument/2006/relationships/hyperlink" Target="http://go.galegroup.com.ezproxy.wpi.edu/ps/i.do?id=GALE%7CA251277646&amp;v=2.1&amp;u=mlin_c_worpoly&amp;it=r&amp;p=ITOF&amp;sw=w" TargetMode="External"/><Relationship Id="rId45" Type="http://schemas.openxmlformats.org/officeDocument/2006/relationships/hyperlink" Target="http://www.usbellco.com/bell-strikers/"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Users\jmboucher\AppData\Local\Microsoft\Windows\Temporary%20Internet%20Files\Content.IE5\K5U4NROJ\Bells_Proposal_Final.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chart" Target="charts/chart6.xml"/><Relationship Id="rId49" Type="http://schemas.openxmlformats.org/officeDocument/2006/relationships/hyperlink" Target="http://cccbr.org.uk/pr/publicity/bellsandbellringing/" TargetMode="External"/><Relationship Id="rId57" Type="http://schemas.openxmlformats.org/officeDocument/2006/relationships/image" Target="media/image22.png"/><Relationship Id="rId61" Type="http://schemas.openxmlformats.org/officeDocument/2006/relationships/image" Target="media/image26.png"/><Relationship Id="rId10" Type="http://schemas.openxmlformats.org/officeDocument/2006/relationships/hyperlink" Target="https://sites.google.com/site/ve12bells/blog" TargetMode="External"/><Relationship Id="rId19" Type="http://schemas.openxmlformats.org/officeDocument/2006/relationships/image" Target="media/image4.JPG"/><Relationship Id="rId31" Type="http://schemas.openxmlformats.org/officeDocument/2006/relationships/chart" Target="charts/chart1.xml"/><Relationship Id="rId44" Type="http://schemas.openxmlformats.org/officeDocument/2006/relationships/hyperlink" Target="http://developer.android.com/index.html"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mailto:ve12-bells@wpi.edu" TargetMode="External"/><Relationship Id="rId14" Type="http://schemas.openxmlformats.org/officeDocument/2006/relationships/hyperlink" Target="file:///C:\Users\jmboucher\AppData\Local\Microsoft\Windows\Temporary%20Internet%20Files\Content.IE5\K5U4NROJ\Bells_Proposal_Final.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docs.google.com/document/d/1NsCXynM6Sb4yLkV--nlEv5hgxCy1AtnMvyJuypwQ3qk/edit" TargetMode="External"/><Relationship Id="rId35" Type="http://schemas.openxmlformats.org/officeDocument/2006/relationships/chart" Target="charts/chart5.xml"/><Relationship Id="rId43" Type="http://schemas.openxmlformats.org/officeDocument/2006/relationships/hyperlink" Target="http://www.ericsson.com/news/120222_interim_traffic_and_market_data_report_covers_growth_in_subscriptions_voice_traffic_and_mobile_data_244159020_c" TargetMode="External"/><Relationship Id="rId48" Type="http://schemas.openxmlformats.org/officeDocument/2006/relationships/hyperlink" Target="http://tascam.com/product/dr-40/" TargetMode="Externa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image" Target="media/image10.jpg"/><Relationship Id="rId33" Type="http://schemas.openxmlformats.org/officeDocument/2006/relationships/chart" Target="charts/chart3.xml"/><Relationship Id="rId38" Type="http://schemas.openxmlformats.org/officeDocument/2006/relationships/hyperlink" Target="http://www.verdin.com/" TargetMode="External"/><Relationship Id="rId46" Type="http://schemas.openxmlformats.org/officeDocument/2006/relationships/hyperlink" Target="http://go.galegroup.com.ezproxy.wpi.edu/ps/i.do?id=GALE%7CA285886531&amp;v=2.1&amp;u=mlin_c_worpoly&amp;it=r&amp;p=AONE&amp;sw=w"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5.jpeg"/><Relationship Id="rId41" Type="http://schemas.openxmlformats.org/officeDocument/2006/relationships/hyperlink" Target="http://go.galegroup.com.ezproxy.wpi.edu/ps/i.do?id=GALE%7CA294897648&amp;v=2.1&amp;u=mlin_c_worpoly&amp;it=r&amp;p=ITOF&amp;sw=w"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ani\AppData\Roaming\Microsoft\Excel\Graphs%20(version%201).xlsb"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ni\Documents\WPI\Venice\Results\Graph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ni\Documents\WPI\Venice\Results\Graphs.xlsx" TargetMode="Externa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Bell</a:t>
            </a:r>
            <a:r>
              <a:rPr lang="en-US" baseline="0"/>
              <a:t> Size</a:t>
            </a:r>
            <a:endParaRPr lang="en-US"/>
          </a:p>
        </c:rich>
      </c:tx>
      <c:overlay val="0"/>
    </c:title>
    <c:autoTitleDeleted val="0"/>
    <c:plotArea>
      <c:layout/>
      <c:barChart>
        <c:barDir val="col"/>
        <c:grouping val="clustered"/>
        <c:varyColors val="0"/>
        <c:ser>
          <c:idx val="0"/>
          <c:order val="0"/>
          <c:invertIfNegative val="0"/>
          <c:cat>
            <c:strRef>
              <c:f>'Size of Bells'!$G$5:$G$20</c:f>
              <c:strCache>
                <c:ptCount val="16"/>
                <c:pt idx="0">
                  <c:v>0-9</c:v>
                </c:pt>
                <c:pt idx="1">
                  <c:v>10-19</c:v>
                </c:pt>
                <c:pt idx="2">
                  <c:v>20-29</c:v>
                </c:pt>
                <c:pt idx="3">
                  <c:v>30-39</c:v>
                </c:pt>
                <c:pt idx="4">
                  <c:v>40-49</c:v>
                </c:pt>
                <c:pt idx="5">
                  <c:v>50-59</c:v>
                </c:pt>
                <c:pt idx="6">
                  <c:v>60-69</c:v>
                </c:pt>
                <c:pt idx="7">
                  <c:v>70-79</c:v>
                </c:pt>
                <c:pt idx="8">
                  <c:v>80-89</c:v>
                </c:pt>
                <c:pt idx="9">
                  <c:v>90-99</c:v>
                </c:pt>
                <c:pt idx="10">
                  <c:v>100-109</c:v>
                </c:pt>
                <c:pt idx="11">
                  <c:v>110-119</c:v>
                </c:pt>
                <c:pt idx="12">
                  <c:v>120-129</c:v>
                </c:pt>
                <c:pt idx="13">
                  <c:v>130-139</c:v>
                </c:pt>
                <c:pt idx="14">
                  <c:v>140-149</c:v>
                </c:pt>
                <c:pt idx="15">
                  <c:v>150-159</c:v>
                </c:pt>
              </c:strCache>
            </c:strRef>
          </c:cat>
          <c:val>
            <c:numRef>
              <c:f>'Size of Bells'!$H$5:$H$20</c:f>
              <c:numCache>
                <c:formatCode>General</c:formatCode>
                <c:ptCount val="16"/>
                <c:pt idx="0">
                  <c:v>0</c:v>
                </c:pt>
                <c:pt idx="1">
                  <c:v>0</c:v>
                </c:pt>
                <c:pt idx="2">
                  <c:v>1</c:v>
                </c:pt>
                <c:pt idx="3">
                  <c:v>6</c:v>
                </c:pt>
                <c:pt idx="4">
                  <c:v>5</c:v>
                </c:pt>
                <c:pt idx="5">
                  <c:v>7</c:v>
                </c:pt>
                <c:pt idx="6">
                  <c:v>7</c:v>
                </c:pt>
                <c:pt idx="7">
                  <c:v>10</c:v>
                </c:pt>
                <c:pt idx="8">
                  <c:v>15</c:v>
                </c:pt>
                <c:pt idx="9">
                  <c:v>15</c:v>
                </c:pt>
                <c:pt idx="10">
                  <c:v>14</c:v>
                </c:pt>
                <c:pt idx="11">
                  <c:v>11</c:v>
                </c:pt>
                <c:pt idx="12">
                  <c:v>6</c:v>
                </c:pt>
                <c:pt idx="13">
                  <c:v>7</c:v>
                </c:pt>
                <c:pt idx="14">
                  <c:v>2</c:v>
                </c:pt>
                <c:pt idx="15">
                  <c:v>1</c:v>
                </c:pt>
              </c:numCache>
            </c:numRef>
          </c:val>
        </c:ser>
        <c:dLbls>
          <c:showLegendKey val="0"/>
          <c:showVal val="0"/>
          <c:showCatName val="0"/>
          <c:showSerName val="0"/>
          <c:showPercent val="0"/>
          <c:showBubbleSize val="0"/>
        </c:dLbls>
        <c:gapWidth val="150"/>
        <c:axId val="173921792"/>
        <c:axId val="187130240"/>
      </c:barChart>
      <c:catAx>
        <c:axId val="173921792"/>
        <c:scaling>
          <c:orientation val="minMax"/>
        </c:scaling>
        <c:delete val="0"/>
        <c:axPos val="b"/>
        <c:title>
          <c:tx>
            <c:rich>
              <a:bodyPr/>
              <a:lstStyle/>
              <a:p>
                <a:pPr>
                  <a:defRPr/>
                </a:pPr>
                <a:r>
                  <a:rPr lang="en-US"/>
                  <a:t>Range of Diameter (cm)</a:t>
                </a:r>
              </a:p>
            </c:rich>
          </c:tx>
          <c:overlay val="0"/>
        </c:title>
        <c:majorTickMark val="none"/>
        <c:minorTickMark val="none"/>
        <c:tickLblPos val="nextTo"/>
        <c:crossAx val="187130240"/>
        <c:crosses val="autoZero"/>
        <c:auto val="1"/>
        <c:lblAlgn val="ctr"/>
        <c:lblOffset val="100"/>
        <c:noMultiLvlLbl val="0"/>
      </c:catAx>
      <c:valAx>
        <c:axId val="187130240"/>
        <c:scaling>
          <c:orientation val="minMax"/>
        </c:scaling>
        <c:delete val="0"/>
        <c:axPos val="l"/>
        <c:majorGridlines/>
        <c:title>
          <c:tx>
            <c:rich>
              <a:bodyPr/>
              <a:lstStyle/>
              <a:p>
                <a:pPr>
                  <a:defRPr/>
                </a:pPr>
                <a:r>
                  <a:rPr lang="en-US"/>
                  <a:t>Number</a:t>
                </a:r>
                <a:r>
                  <a:rPr lang="en-US" baseline="0"/>
                  <a:t> of Bells in Range</a:t>
                </a:r>
              </a:p>
            </c:rich>
          </c:tx>
          <c:overlay val="0"/>
        </c:title>
        <c:numFmt formatCode="General" sourceLinked="1"/>
        <c:majorTickMark val="out"/>
        <c:minorTickMark val="none"/>
        <c:tickLblPos val="nextTo"/>
        <c:crossAx val="17392179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Ringing Mechanism</a:t>
            </a:r>
          </a:p>
        </c:rich>
      </c:tx>
      <c:overlay val="0"/>
    </c:title>
    <c:autoTitleDeleted val="0"/>
    <c:plotArea>
      <c:layout/>
      <c:pieChart>
        <c:varyColors val="1"/>
        <c:ser>
          <c:idx val="0"/>
          <c:order val="0"/>
          <c:dLbls>
            <c:dLbl>
              <c:idx val="2"/>
              <c:layout>
                <c:manualLayout>
                  <c:x val="-8.6433748761537255E-2"/>
                  <c:y val="2.0661034920303835E-2"/>
                </c:manualLayout>
              </c:layout>
              <c:showLegendKey val="0"/>
              <c:showVal val="0"/>
              <c:showCatName val="1"/>
              <c:showSerName val="0"/>
              <c:showPercent val="1"/>
              <c:showBubbleSize val="0"/>
            </c:dLbl>
            <c:showLegendKey val="0"/>
            <c:showVal val="0"/>
            <c:showCatName val="1"/>
            <c:showSerName val="0"/>
            <c:showPercent val="1"/>
            <c:showBubbleSize val="0"/>
            <c:showLeaderLines val="1"/>
          </c:dLbls>
          <c:cat>
            <c:strRef>
              <c:f>'Ringing Mechanism'!$D$1:$D$3</c:f>
              <c:strCache>
                <c:ptCount val="3"/>
                <c:pt idx="0">
                  <c:v>Wheel</c:v>
                </c:pt>
                <c:pt idx="1">
                  <c:v>Hammer, Wheel</c:v>
                </c:pt>
                <c:pt idx="2">
                  <c:v>Motor</c:v>
                </c:pt>
              </c:strCache>
            </c:strRef>
          </c:cat>
          <c:val>
            <c:numRef>
              <c:f>'Ringing Mechanism'!$E$1:$E$3</c:f>
              <c:numCache>
                <c:formatCode>General</c:formatCode>
                <c:ptCount val="3"/>
                <c:pt idx="0">
                  <c:v>93</c:v>
                </c:pt>
                <c:pt idx="1">
                  <c:v>13</c:v>
                </c:pt>
                <c:pt idx="2">
                  <c:v>1</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Condition of</a:t>
            </a:r>
            <a:r>
              <a:rPr lang="en-US" baseline="0"/>
              <a:t> Bells</a:t>
            </a:r>
            <a:endParaRPr lang="en-US"/>
          </a:p>
        </c:rich>
      </c:tx>
      <c:layout>
        <c:manualLayout>
          <c:xMode val="edge"/>
          <c:yMode val="edge"/>
          <c:x val="0.37523600174978128"/>
          <c:y val="2.7777777777777776E-2"/>
        </c:manualLayout>
      </c:layout>
      <c:overlay val="0"/>
    </c:title>
    <c:autoTitleDeleted val="0"/>
    <c:plotArea>
      <c:layout/>
      <c:barChart>
        <c:barDir val="col"/>
        <c:grouping val="clustered"/>
        <c:varyColors val="0"/>
        <c:ser>
          <c:idx val="0"/>
          <c:order val="0"/>
          <c:tx>
            <c:strRef>
              <c:f>'Bell Condition'!$G$1</c:f>
              <c:strCache>
                <c:ptCount val="1"/>
                <c:pt idx="0">
                  <c:v>cleanliness</c:v>
                </c:pt>
              </c:strCache>
            </c:strRef>
          </c:tx>
          <c:invertIfNegative val="0"/>
          <c:cat>
            <c:numRef>
              <c:f>'Bell Condition'!$F$2:$F$6</c:f>
              <c:numCache>
                <c:formatCode>General</c:formatCode>
                <c:ptCount val="5"/>
                <c:pt idx="0">
                  <c:v>0</c:v>
                </c:pt>
                <c:pt idx="1">
                  <c:v>1</c:v>
                </c:pt>
                <c:pt idx="2">
                  <c:v>2</c:v>
                </c:pt>
                <c:pt idx="3">
                  <c:v>3</c:v>
                </c:pt>
                <c:pt idx="4">
                  <c:v>4</c:v>
                </c:pt>
              </c:numCache>
            </c:numRef>
          </c:cat>
          <c:val>
            <c:numRef>
              <c:f>'Bell Condition'!$G$2:$G$6</c:f>
              <c:numCache>
                <c:formatCode>General</c:formatCode>
                <c:ptCount val="5"/>
                <c:pt idx="0">
                  <c:v>16</c:v>
                </c:pt>
                <c:pt idx="1">
                  <c:v>33</c:v>
                </c:pt>
                <c:pt idx="2">
                  <c:v>6</c:v>
                </c:pt>
                <c:pt idx="3">
                  <c:v>10</c:v>
                </c:pt>
                <c:pt idx="4">
                  <c:v>4</c:v>
                </c:pt>
              </c:numCache>
            </c:numRef>
          </c:val>
        </c:ser>
        <c:ser>
          <c:idx val="1"/>
          <c:order val="1"/>
          <c:tx>
            <c:strRef>
              <c:f>'Bell Condition'!$H$1</c:f>
              <c:strCache>
                <c:ptCount val="1"/>
                <c:pt idx="0">
                  <c:v>discoloration</c:v>
                </c:pt>
              </c:strCache>
            </c:strRef>
          </c:tx>
          <c:invertIfNegative val="0"/>
          <c:cat>
            <c:numRef>
              <c:f>'Bell Condition'!$F$2:$F$6</c:f>
              <c:numCache>
                <c:formatCode>General</c:formatCode>
                <c:ptCount val="5"/>
                <c:pt idx="0">
                  <c:v>0</c:v>
                </c:pt>
                <c:pt idx="1">
                  <c:v>1</c:v>
                </c:pt>
                <c:pt idx="2">
                  <c:v>2</c:v>
                </c:pt>
                <c:pt idx="3">
                  <c:v>3</c:v>
                </c:pt>
                <c:pt idx="4">
                  <c:v>4</c:v>
                </c:pt>
              </c:numCache>
            </c:numRef>
          </c:cat>
          <c:val>
            <c:numRef>
              <c:f>'Bell Condition'!$H$2:$H$6</c:f>
              <c:numCache>
                <c:formatCode>General</c:formatCode>
                <c:ptCount val="5"/>
                <c:pt idx="0">
                  <c:v>11</c:v>
                </c:pt>
                <c:pt idx="1">
                  <c:v>28</c:v>
                </c:pt>
                <c:pt idx="2">
                  <c:v>20</c:v>
                </c:pt>
                <c:pt idx="3">
                  <c:v>13</c:v>
                </c:pt>
                <c:pt idx="4">
                  <c:v>2</c:v>
                </c:pt>
              </c:numCache>
            </c:numRef>
          </c:val>
        </c:ser>
        <c:ser>
          <c:idx val="2"/>
          <c:order val="2"/>
          <c:tx>
            <c:strRef>
              <c:f>'Bell Condition'!$I$1</c:f>
              <c:strCache>
                <c:ptCount val="1"/>
                <c:pt idx="0">
                  <c:v>rust</c:v>
                </c:pt>
              </c:strCache>
            </c:strRef>
          </c:tx>
          <c:invertIfNegative val="0"/>
          <c:cat>
            <c:numRef>
              <c:f>'Bell Condition'!$F$2:$F$6</c:f>
              <c:numCache>
                <c:formatCode>General</c:formatCode>
                <c:ptCount val="5"/>
                <c:pt idx="0">
                  <c:v>0</c:v>
                </c:pt>
                <c:pt idx="1">
                  <c:v>1</c:v>
                </c:pt>
                <c:pt idx="2">
                  <c:v>2</c:v>
                </c:pt>
                <c:pt idx="3">
                  <c:v>3</c:v>
                </c:pt>
                <c:pt idx="4">
                  <c:v>4</c:v>
                </c:pt>
              </c:numCache>
            </c:numRef>
          </c:cat>
          <c:val>
            <c:numRef>
              <c:f>'Bell Condition'!$I$2:$I$6</c:f>
              <c:numCache>
                <c:formatCode>General</c:formatCode>
                <c:ptCount val="5"/>
                <c:pt idx="0">
                  <c:v>8</c:v>
                </c:pt>
                <c:pt idx="1">
                  <c:v>5</c:v>
                </c:pt>
                <c:pt idx="2">
                  <c:v>24</c:v>
                </c:pt>
                <c:pt idx="3">
                  <c:v>13</c:v>
                </c:pt>
                <c:pt idx="4">
                  <c:v>5</c:v>
                </c:pt>
              </c:numCache>
            </c:numRef>
          </c:val>
        </c:ser>
        <c:dLbls>
          <c:showLegendKey val="0"/>
          <c:showVal val="0"/>
          <c:showCatName val="0"/>
          <c:showSerName val="0"/>
          <c:showPercent val="0"/>
          <c:showBubbleSize val="0"/>
        </c:dLbls>
        <c:gapWidth val="150"/>
        <c:axId val="174023808"/>
        <c:axId val="174025728"/>
      </c:barChart>
      <c:catAx>
        <c:axId val="174023808"/>
        <c:scaling>
          <c:orientation val="minMax"/>
        </c:scaling>
        <c:delete val="0"/>
        <c:axPos val="b"/>
        <c:title>
          <c:tx>
            <c:rich>
              <a:bodyPr/>
              <a:lstStyle/>
              <a:p>
                <a:pPr>
                  <a:defRPr/>
                </a:pPr>
                <a:r>
                  <a:rPr lang="en-US"/>
                  <a:t>Condition Rating</a:t>
                </a:r>
              </a:p>
            </c:rich>
          </c:tx>
          <c:overlay val="0"/>
        </c:title>
        <c:numFmt formatCode="General" sourceLinked="1"/>
        <c:majorTickMark val="none"/>
        <c:minorTickMark val="none"/>
        <c:tickLblPos val="nextTo"/>
        <c:crossAx val="174025728"/>
        <c:crosses val="autoZero"/>
        <c:auto val="1"/>
        <c:lblAlgn val="ctr"/>
        <c:lblOffset val="100"/>
        <c:noMultiLvlLbl val="0"/>
      </c:catAx>
      <c:valAx>
        <c:axId val="174025728"/>
        <c:scaling>
          <c:orientation val="minMax"/>
        </c:scaling>
        <c:delete val="0"/>
        <c:axPos val="l"/>
        <c:majorGridlines/>
        <c:title>
          <c:tx>
            <c:rich>
              <a:bodyPr/>
              <a:lstStyle/>
              <a:p>
                <a:pPr>
                  <a:defRPr/>
                </a:pPr>
                <a:r>
                  <a:rPr lang="en-US"/>
                  <a:t>Number</a:t>
                </a:r>
                <a:r>
                  <a:rPr lang="en-US" baseline="0"/>
                  <a:t> of Towers</a:t>
                </a:r>
                <a:endParaRPr lang="en-US"/>
              </a:p>
            </c:rich>
          </c:tx>
          <c:overlay val="0"/>
        </c:title>
        <c:numFmt formatCode="General" sourceLinked="1"/>
        <c:majorTickMark val="out"/>
        <c:minorTickMark val="none"/>
        <c:tickLblPos val="nextTo"/>
        <c:crossAx val="17402380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baseline="0"/>
              <a:t>Percentage of Bell Towers in Each Sestiere</a:t>
            </a:r>
            <a:endParaRPr lang="en-US"/>
          </a:p>
        </c:rich>
      </c:tx>
      <c:layout>
        <c:manualLayout>
          <c:xMode val="edge"/>
          <c:yMode val="edge"/>
          <c:x val="0.11452824231800471"/>
          <c:y val="2.3910316295208862E-2"/>
        </c:manualLayout>
      </c:layout>
      <c:overlay val="0"/>
    </c:title>
    <c:autoTitleDeleted val="0"/>
    <c:plotArea>
      <c:layout/>
      <c:pieChart>
        <c:varyColors val="1"/>
        <c:ser>
          <c:idx val="0"/>
          <c:order val="0"/>
          <c:dLbls>
            <c:showLegendKey val="0"/>
            <c:showVal val="0"/>
            <c:showCatName val="1"/>
            <c:showSerName val="0"/>
            <c:showPercent val="1"/>
            <c:showBubbleSize val="0"/>
            <c:showLeaderLines val="1"/>
          </c:dLbls>
          <c:cat>
            <c:strLit>
              <c:ptCount val="13"/>
              <c:pt idx="0">
                <c:v>Castello</c:v>
              </c:pt>
              <c:pt idx="1">
                <c:v>San Marco</c:v>
              </c:pt>
              <c:pt idx="2">
                <c:v>Dorsuduro</c:v>
              </c:pt>
              <c:pt idx="3">
                <c:v>Cannaregio</c:v>
              </c:pt>
              <c:pt idx="4">
                <c:v>Giudecca</c:v>
              </c:pt>
              <c:pt idx="5">
                <c:v>San Polo</c:v>
              </c:pt>
              <c:pt idx="6">
                <c:v>Murano</c:v>
              </c:pt>
              <c:pt idx="7">
                <c:v>Santa Croce</c:v>
              </c:pt>
              <c:pt idx="8">
                <c:v>Lido</c:v>
              </c:pt>
              <c:pt idx="9">
                <c:v>Burano</c:v>
              </c:pt>
              <c:pt idx="10">
                <c:v>Mazzorbo</c:v>
              </c:pt>
              <c:pt idx="11">
                <c:v>Island</c:v>
              </c:pt>
              <c:pt idx="12">
                <c:v>Unknown</c:v>
              </c:pt>
            </c:strLit>
          </c:cat>
          <c:val>
            <c:numLit>
              <c:formatCode>General</c:formatCode>
              <c:ptCount val="13"/>
              <c:pt idx="0">
                <c:v>18</c:v>
              </c:pt>
              <c:pt idx="1">
                <c:v>11</c:v>
              </c:pt>
              <c:pt idx="2">
                <c:v>17</c:v>
              </c:pt>
              <c:pt idx="3">
                <c:v>17</c:v>
              </c:pt>
              <c:pt idx="4">
                <c:v>8</c:v>
              </c:pt>
              <c:pt idx="5">
                <c:v>9</c:v>
              </c:pt>
              <c:pt idx="6">
                <c:v>5</c:v>
              </c:pt>
              <c:pt idx="7">
                <c:v>9</c:v>
              </c:pt>
              <c:pt idx="8">
                <c:v>3</c:v>
              </c:pt>
              <c:pt idx="9">
                <c:v>1</c:v>
              </c:pt>
              <c:pt idx="10">
                <c:v>2</c:v>
              </c:pt>
              <c:pt idx="11">
                <c:v>5</c:v>
              </c:pt>
              <c:pt idx="12">
                <c:v>5</c:v>
              </c:pt>
            </c:numLit>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a:lstStyle/>
          <a:p>
            <a:pPr>
              <a:defRPr/>
            </a:pPr>
            <a:r>
              <a:rPr lang="en-US"/>
              <a:t>Heights of Towers</a:t>
            </a:r>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cat>
            <c:strRef>
              <c:f>'Tower Heights'!$D$4:$D$10</c:f>
              <c:strCache>
                <c:ptCount val="7"/>
                <c:pt idx="0">
                  <c:v>0-9</c:v>
                </c:pt>
                <c:pt idx="1">
                  <c:v>10-19</c:v>
                </c:pt>
                <c:pt idx="2">
                  <c:v>20-29</c:v>
                </c:pt>
                <c:pt idx="3">
                  <c:v>30-39</c:v>
                </c:pt>
                <c:pt idx="4">
                  <c:v>40-49</c:v>
                </c:pt>
                <c:pt idx="5">
                  <c:v>50-59</c:v>
                </c:pt>
                <c:pt idx="6">
                  <c:v>60-69</c:v>
                </c:pt>
              </c:strCache>
            </c:strRef>
          </c:cat>
          <c:val>
            <c:numRef>
              <c:f>'Tower Heights'!$E$4:$E$10</c:f>
              <c:numCache>
                <c:formatCode>General</c:formatCode>
                <c:ptCount val="7"/>
                <c:pt idx="0">
                  <c:v>0</c:v>
                </c:pt>
                <c:pt idx="1">
                  <c:v>1</c:v>
                </c:pt>
                <c:pt idx="2">
                  <c:v>3</c:v>
                </c:pt>
                <c:pt idx="3">
                  <c:v>0</c:v>
                </c:pt>
                <c:pt idx="4">
                  <c:v>6</c:v>
                </c:pt>
                <c:pt idx="5">
                  <c:v>5</c:v>
                </c:pt>
                <c:pt idx="6">
                  <c:v>5</c:v>
                </c:pt>
              </c:numCache>
            </c:numRef>
          </c:val>
        </c:ser>
        <c:dLbls>
          <c:showLegendKey val="0"/>
          <c:showVal val="0"/>
          <c:showCatName val="0"/>
          <c:showSerName val="0"/>
          <c:showPercent val="0"/>
          <c:showBubbleSize val="0"/>
        </c:dLbls>
        <c:gapWidth val="150"/>
        <c:shape val="box"/>
        <c:axId val="187737984"/>
        <c:axId val="187740160"/>
        <c:axId val="0"/>
      </c:bar3DChart>
      <c:catAx>
        <c:axId val="187737984"/>
        <c:scaling>
          <c:orientation val="minMax"/>
        </c:scaling>
        <c:delete val="0"/>
        <c:axPos val="b"/>
        <c:title>
          <c:tx>
            <c:rich>
              <a:bodyPr/>
              <a:lstStyle/>
              <a:p>
                <a:pPr>
                  <a:defRPr/>
                </a:pPr>
                <a:r>
                  <a:rPr lang="en-US"/>
                  <a:t>Range</a:t>
                </a:r>
                <a:r>
                  <a:rPr lang="en-US" baseline="0"/>
                  <a:t> of Height</a:t>
                </a:r>
                <a:endParaRPr lang="en-US"/>
              </a:p>
            </c:rich>
          </c:tx>
          <c:overlay val="0"/>
        </c:title>
        <c:majorTickMark val="none"/>
        <c:minorTickMark val="none"/>
        <c:tickLblPos val="nextTo"/>
        <c:crossAx val="187740160"/>
        <c:crosses val="autoZero"/>
        <c:auto val="1"/>
        <c:lblAlgn val="ctr"/>
        <c:lblOffset val="100"/>
        <c:noMultiLvlLbl val="0"/>
      </c:catAx>
      <c:valAx>
        <c:axId val="187740160"/>
        <c:scaling>
          <c:orientation val="minMax"/>
        </c:scaling>
        <c:delete val="0"/>
        <c:axPos val="l"/>
        <c:majorGridlines/>
        <c:title>
          <c:tx>
            <c:rich>
              <a:bodyPr/>
              <a:lstStyle/>
              <a:p>
                <a:pPr>
                  <a:defRPr/>
                </a:pPr>
                <a:r>
                  <a:rPr lang="en-US"/>
                  <a:t>Number</a:t>
                </a:r>
                <a:r>
                  <a:rPr lang="en-US" baseline="0"/>
                  <a:t> of Towers in Range</a:t>
                </a:r>
                <a:endParaRPr lang="en-US"/>
              </a:p>
            </c:rich>
          </c:tx>
          <c:overlay val="0"/>
        </c:title>
        <c:numFmt formatCode="General" sourceLinked="1"/>
        <c:majorTickMark val="out"/>
        <c:minorTickMark val="none"/>
        <c:tickLblPos val="nextTo"/>
        <c:crossAx val="187737984"/>
        <c:crosses val="autoZero"/>
        <c:crossBetween val="between"/>
      </c:valAx>
    </c:plotArea>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Number</a:t>
            </a:r>
            <a:r>
              <a:rPr lang="en-US" baseline="0"/>
              <a:t> of Bells per Tower</a:t>
            </a:r>
            <a:endParaRPr lang="en-US"/>
          </a:p>
        </c:rich>
      </c:tx>
      <c:overlay val="0"/>
    </c:title>
    <c:autoTitleDeleted val="0"/>
    <c:plotArea>
      <c:layout/>
      <c:scatterChart>
        <c:scatterStyle val="smoothMarker"/>
        <c:varyColors val="0"/>
        <c:ser>
          <c:idx val="0"/>
          <c:order val="0"/>
          <c:xVal>
            <c:numLit>
              <c:formatCode>General</c:formatCode>
              <c:ptCount val="9"/>
              <c:pt idx="0">
                <c:v>1</c:v>
              </c:pt>
              <c:pt idx="1">
                <c:v>2</c:v>
              </c:pt>
              <c:pt idx="2">
                <c:v>3</c:v>
              </c:pt>
              <c:pt idx="3">
                <c:v>4</c:v>
              </c:pt>
              <c:pt idx="4">
                <c:v>5</c:v>
              </c:pt>
              <c:pt idx="5">
                <c:v>6</c:v>
              </c:pt>
              <c:pt idx="6">
                <c:v>7</c:v>
              </c:pt>
              <c:pt idx="7">
                <c:v>8</c:v>
              </c:pt>
              <c:pt idx="8">
                <c:v>9</c:v>
              </c:pt>
            </c:numLit>
          </c:xVal>
          <c:yVal>
            <c:numLit>
              <c:formatCode>General</c:formatCode>
              <c:ptCount val="9"/>
              <c:pt idx="0">
                <c:v>0</c:v>
              </c:pt>
              <c:pt idx="1">
                <c:v>1</c:v>
              </c:pt>
              <c:pt idx="2">
                <c:v>4</c:v>
              </c:pt>
              <c:pt idx="3">
                <c:v>14</c:v>
              </c:pt>
              <c:pt idx="4">
                <c:v>2</c:v>
              </c:pt>
              <c:pt idx="5">
                <c:v>0</c:v>
              </c:pt>
              <c:pt idx="6">
                <c:v>2</c:v>
              </c:pt>
              <c:pt idx="7">
                <c:v>0</c:v>
              </c:pt>
              <c:pt idx="8">
                <c:v>1</c:v>
              </c:pt>
            </c:numLit>
          </c:yVal>
          <c:smooth val="1"/>
        </c:ser>
        <c:dLbls>
          <c:showLegendKey val="0"/>
          <c:showVal val="0"/>
          <c:showCatName val="0"/>
          <c:showSerName val="0"/>
          <c:showPercent val="0"/>
          <c:showBubbleSize val="0"/>
        </c:dLbls>
        <c:axId val="203112448"/>
        <c:axId val="203114368"/>
      </c:scatterChart>
      <c:valAx>
        <c:axId val="203112448"/>
        <c:scaling>
          <c:orientation val="minMax"/>
        </c:scaling>
        <c:delete val="0"/>
        <c:axPos val="b"/>
        <c:title>
          <c:tx>
            <c:rich>
              <a:bodyPr/>
              <a:lstStyle/>
              <a:p>
                <a:pPr>
                  <a:defRPr/>
                </a:pPr>
                <a:r>
                  <a:rPr lang="en-US"/>
                  <a:t>Number of Bells</a:t>
                </a:r>
              </a:p>
            </c:rich>
          </c:tx>
          <c:overlay val="0"/>
        </c:title>
        <c:numFmt formatCode="General" sourceLinked="1"/>
        <c:majorTickMark val="none"/>
        <c:minorTickMark val="none"/>
        <c:tickLblPos val="nextTo"/>
        <c:crossAx val="203114368"/>
        <c:crosses val="autoZero"/>
        <c:crossBetween val="midCat"/>
      </c:valAx>
      <c:valAx>
        <c:axId val="203114368"/>
        <c:scaling>
          <c:orientation val="minMax"/>
        </c:scaling>
        <c:delete val="0"/>
        <c:axPos val="l"/>
        <c:majorGridlines/>
        <c:title>
          <c:tx>
            <c:rich>
              <a:bodyPr/>
              <a:lstStyle/>
              <a:p>
                <a:pPr>
                  <a:defRPr/>
                </a:pPr>
                <a:r>
                  <a:rPr lang="en-US"/>
                  <a:t>Number of Towers</a:t>
                </a:r>
              </a:p>
            </c:rich>
          </c:tx>
          <c:overlay val="0"/>
        </c:title>
        <c:numFmt formatCode="General" sourceLinked="1"/>
        <c:majorTickMark val="none"/>
        <c:minorTickMark val="none"/>
        <c:tickLblPos val="nextTo"/>
        <c:crossAx val="203112448"/>
        <c:crosses val="autoZero"/>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DB5636-5A51-4FDD-8CE3-73D964810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71</Pages>
  <Words>13217</Words>
  <Characters>75339</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Bells_Proposal_Final.docx</vt:lpstr>
    </vt:vector>
  </TitlesOfParts>
  <Company>Worcester Polytechnic Institute</Company>
  <LinksUpToDate>false</LinksUpToDate>
  <CharactersWithSpaces>88380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Bells_Proposal_Final.docx</dc:title>
  <dc:creator>Boucher, Janelle Marina</dc:creator>
  <cp:lastModifiedBy>Dani</cp:lastModifiedBy>
  <cp:revision>17</cp:revision>
  <dcterms:created xsi:type="dcterms:W3CDTF">2012-12-09T14:00:00Z</dcterms:created>
  <dcterms:modified xsi:type="dcterms:W3CDTF">2012-12-10T17:45:00Z</dcterms:modified>
</cp:coreProperties>
</file>